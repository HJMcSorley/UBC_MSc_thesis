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00FA1" w14:textId="77777777" w:rsidR="00053949" w:rsidRDefault="00053949" w:rsidP="00053949">
      <w:pPr>
        <w:jc w:val="center"/>
        <w:rPr>
          <w:sz w:val="28"/>
          <w:szCs w:val="28"/>
        </w:rPr>
      </w:pPr>
    </w:p>
    <w:p w14:paraId="55447BDD" w14:textId="77777777" w:rsidR="00053949" w:rsidRDefault="00053949" w:rsidP="00053949">
      <w:pPr>
        <w:jc w:val="center"/>
        <w:rPr>
          <w:sz w:val="28"/>
          <w:szCs w:val="28"/>
        </w:rPr>
      </w:pPr>
    </w:p>
    <w:p w14:paraId="3F50A819" w14:textId="77777777" w:rsidR="00045A83" w:rsidRPr="00053949" w:rsidRDefault="00053949" w:rsidP="00053949">
      <w:pPr>
        <w:jc w:val="center"/>
        <w:rPr>
          <w:sz w:val="28"/>
          <w:szCs w:val="28"/>
        </w:rPr>
      </w:pPr>
      <w:r w:rsidRPr="00053949">
        <w:rPr>
          <w:sz w:val="28"/>
          <w:szCs w:val="28"/>
        </w:rPr>
        <w:t>Spatial and temporal variation in dissolved organic carbon across a second growth forested watershed on Vancouver Island, BC</w:t>
      </w:r>
    </w:p>
    <w:p w14:paraId="144DA69E" w14:textId="77777777" w:rsidR="00053949" w:rsidRDefault="00053949"/>
    <w:p w14:paraId="01FDC595" w14:textId="77777777" w:rsidR="00053949" w:rsidRDefault="00053949"/>
    <w:p w14:paraId="7F9191DC" w14:textId="77777777" w:rsidR="00053949" w:rsidRDefault="00053949"/>
    <w:p w14:paraId="0E958FA0" w14:textId="77777777" w:rsidR="00053949" w:rsidRDefault="00053949"/>
    <w:p w14:paraId="1AB3AA7E" w14:textId="77777777" w:rsidR="00045A83" w:rsidRDefault="00053949" w:rsidP="00053949">
      <w:pPr>
        <w:jc w:val="center"/>
      </w:pPr>
      <w:r>
        <w:t>Hannah J. McSorley</w:t>
      </w:r>
    </w:p>
    <w:p w14:paraId="79A0748B" w14:textId="77777777" w:rsidR="00053949" w:rsidRDefault="00053949" w:rsidP="00053949">
      <w:pPr>
        <w:jc w:val="center"/>
      </w:pPr>
      <w:r>
        <w:t>2020</w:t>
      </w:r>
      <w:r>
        <w:br w:type="page"/>
      </w:r>
    </w:p>
    <w:p w14:paraId="1BA3F15C" w14:textId="77777777" w:rsidR="00045A83" w:rsidRDefault="00053949">
      <w:pPr>
        <w:pStyle w:val="Heading1"/>
      </w:pPr>
      <w:bookmarkStart w:id="0" w:name="abstract"/>
      <w:bookmarkStart w:id="1" w:name="_Toc45753355"/>
      <w:r>
        <w:lastRenderedPageBreak/>
        <w:t>Abstract</w:t>
      </w:r>
      <w:bookmarkEnd w:id="0"/>
      <w:bookmarkEnd w:id="1"/>
    </w:p>
    <w:p w14:paraId="7B6F0972" w14:textId="77777777" w:rsidR="00045A83" w:rsidRDefault="00053949">
      <w:r>
        <w:rPr>
          <w:i/>
        </w:rPr>
        <w:t>(max 350 words) - roman numeral TOC</w:t>
      </w:r>
    </w:p>
    <w:p w14:paraId="6DCA4F00" w14:textId="77777777" w:rsidR="00045A83" w:rsidRDefault="00053949">
      <w:r>
        <w:rPr>
          <w:b/>
          <w:i/>
        </w:rPr>
        <w:t>to be updated following completion of results</w:t>
      </w:r>
    </w:p>
    <w:p w14:paraId="0545A51F" w14:textId="77777777" w:rsidR="00045A83" w:rsidRDefault="00053949">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5BDC3BF3" w14:textId="77777777" w:rsidR="00045A83" w:rsidRDefault="00053949">
      <w:pPr>
        <w:pStyle w:val="Heading1"/>
      </w:pPr>
      <w:bookmarkStart w:id="2" w:name="lay-summary"/>
      <w:bookmarkStart w:id="3" w:name="_Toc45753356"/>
      <w:r>
        <w:lastRenderedPageBreak/>
        <w:t>Lay Summary</w:t>
      </w:r>
      <w:bookmarkEnd w:id="2"/>
      <w:bookmarkEnd w:id="3"/>
    </w:p>
    <w:p w14:paraId="2AF4C121" w14:textId="77777777" w:rsidR="00045A83" w:rsidRDefault="00053949">
      <w:r>
        <w:rPr>
          <w:b/>
          <w:i/>
        </w:rPr>
        <w:t>to be updated following completion of results</w:t>
      </w:r>
    </w:p>
    <w:p w14:paraId="0AA1DF64" w14:textId="77777777" w:rsidR="00045A83" w:rsidRDefault="00053949">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7F03AEFB" w14:textId="77777777" w:rsidR="00045A83" w:rsidRDefault="0005394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14:paraId="4B5CC11A" w14:textId="77777777" w:rsidR="00045A83" w:rsidRDefault="00053949">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14:paraId="4068EE44" w14:textId="77777777" w:rsidR="00045A83" w:rsidRDefault="00053949">
      <w:pPr>
        <w:pStyle w:val="Heading1"/>
      </w:pPr>
      <w:bookmarkStart w:id="4" w:name="preface"/>
      <w:bookmarkStart w:id="5" w:name="_Toc45753357"/>
      <w:r>
        <w:lastRenderedPageBreak/>
        <w:t>Preface</w:t>
      </w:r>
      <w:bookmarkEnd w:id="4"/>
      <w:bookmarkEnd w:id="5"/>
    </w:p>
    <w:p w14:paraId="14898F28" w14:textId="77777777" w:rsidR="00045A83" w:rsidRDefault="00053949">
      <w:r>
        <w:rPr>
          <w:i/>
        </w:rPr>
        <w:t>roman numeral TOC</w:t>
      </w:r>
    </w:p>
    <w:p w14:paraId="7C45ACF2" w14:textId="77777777" w:rsidR="00045A83" w:rsidRDefault="00053949">
      <w:r>
        <w:t>This dissertation is an original intellectual product of the author, Hannah J. McSorley.</w:t>
      </w:r>
    </w:p>
    <w:p w14:paraId="1808C1B1" w14:textId="77777777" w:rsidR="00045A83" w:rsidRDefault="00053949">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H.J.McSorley</w:t>
      </w:r>
      <w:proofErr w:type="spellEnd"/>
      <w:r>
        <w:t xml:space="preserve"> based on </w:t>
      </w:r>
      <w:proofErr w:type="spellStart"/>
      <w:r>
        <w:t>M.Korver’s</w:t>
      </w:r>
      <w:proofErr w:type="spellEnd"/>
      <w:r>
        <w:t xml:space="preserve"> prototypes and the US Geological Survey’s single-stage siphon sampler for suspended sediment design (USGS U-59 Sampler).</w:t>
      </w:r>
    </w:p>
    <w:p w14:paraId="22FB6DDB" w14:textId="77777777" w:rsidR="00045A83" w:rsidRDefault="00053949">
      <w:r>
        <w:t>Weather station data and geospatial data (forests and subsurface geological layers) for the Leech Watershed was supplied by the Capital Regional District and used with their permission.</w:t>
      </w:r>
    </w:p>
    <w:p w14:paraId="22B23A22" w14:textId="77777777" w:rsidR="00045A83" w:rsidRDefault="00053949">
      <w:r>
        <w:t>Laboratory analyses conducted at the University of British Columbia (UBC) were completed solely by Hannah J. McSorley.</w:t>
      </w:r>
    </w:p>
    <w:p w14:paraId="2A6D0072" w14:textId="77777777" w:rsidR="00045A83" w:rsidRDefault="00053949">
      <w:r>
        <w:t xml:space="preserve">All data analysis was completed by </w:t>
      </w:r>
      <w:proofErr w:type="spellStart"/>
      <w:r>
        <w:t>H.J.McSorley</w:t>
      </w:r>
      <w:proofErr w:type="spellEnd"/>
      <w:r>
        <w:t xml:space="preserve"> using R (R-3.6.2) in RStudio (Version 1.3.820). Geospatial data were collected from </w:t>
      </w:r>
      <w:proofErr w:type="spellStart"/>
      <w:r>
        <w:t>GeoGratis</w:t>
      </w:r>
      <w:proofErr w:type="spellEnd"/>
      <w:r>
        <w:t xml:space="preserve">, the Government of Canada Geospatial Data Extraction tool (geogratis.gc.ca) with supplemental data provided by the CRD. Any and all geospatial data provided by the CRD was used with permission from the Capital Regional District. All maps </w:t>
      </w:r>
      <w:proofErr w:type="spellStart"/>
      <w:r>
        <w:t>inlcuded</w:t>
      </w:r>
      <w:proofErr w:type="spellEnd"/>
      <w:r>
        <w:t xml:space="preserve"> in this thesis were created by </w:t>
      </w:r>
      <w:proofErr w:type="spellStart"/>
      <w:r>
        <w:t>H.J.McSorley</w:t>
      </w:r>
      <w:proofErr w:type="spell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14:paraId="32B6E3F1" w14:textId="77777777" w:rsidR="00053949" w:rsidRDefault="00053949"/>
    <w:p w14:paraId="2D5355D1" w14:textId="77777777" w:rsidR="00045A83" w:rsidRDefault="00053949">
      <w:r>
        <w:t> </w:t>
      </w:r>
    </w:p>
    <w:sdt>
      <w:sdtPr>
        <w:id w:val="690964501"/>
        <w:docPartObj>
          <w:docPartGallery w:val="Table of Contents"/>
          <w:docPartUnique/>
        </w:docPartObj>
      </w:sdtPr>
      <w:sdtContent>
        <w:p w14:paraId="710FEE6B" w14:textId="77777777" w:rsidR="00053949" w:rsidRPr="0013161A" w:rsidRDefault="00053949" w:rsidP="00053949">
          <w:pPr>
            <w:rPr>
              <w:b/>
              <w:bCs/>
              <w:sz w:val="28"/>
              <w:szCs w:val="28"/>
            </w:rPr>
          </w:pPr>
          <w:r w:rsidRPr="0013161A">
            <w:rPr>
              <w:b/>
              <w:bCs/>
              <w:sz w:val="28"/>
              <w:szCs w:val="28"/>
            </w:rPr>
            <w:t>Table of Contents</w:t>
          </w:r>
        </w:p>
        <w:p w14:paraId="0B3A6141" w14:textId="77777777" w:rsidR="0013161A" w:rsidRDefault="007078D5">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5753355" w:history="1">
            <w:r w:rsidR="0013161A" w:rsidRPr="00BC071B">
              <w:rPr>
                <w:rStyle w:val="Hyperlink"/>
                <w:noProof/>
              </w:rPr>
              <w:t>Abstract</w:t>
            </w:r>
            <w:r w:rsidR="0013161A">
              <w:rPr>
                <w:noProof/>
                <w:webHidden/>
              </w:rPr>
              <w:tab/>
            </w:r>
            <w:r w:rsidR="0013161A">
              <w:rPr>
                <w:noProof/>
                <w:webHidden/>
              </w:rPr>
              <w:fldChar w:fldCharType="begin"/>
            </w:r>
            <w:r w:rsidR="0013161A">
              <w:rPr>
                <w:noProof/>
                <w:webHidden/>
              </w:rPr>
              <w:instrText xml:space="preserve"> PAGEREF _Toc45753355 \h </w:instrText>
            </w:r>
            <w:r w:rsidR="0013161A">
              <w:rPr>
                <w:noProof/>
                <w:webHidden/>
              </w:rPr>
            </w:r>
            <w:r w:rsidR="0013161A">
              <w:rPr>
                <w:noProof/>
                <w:webHidden/>
              </w:rPr>
              <w:fldChar w:fldCharType="separate"/>
            </w:r>
            <w:r w:rsidR="005A0236">
              <w:rPr>
                <w:noProof/>
                <w:webHidden/>
              </w:rPr>
              <w:t>ii</w:t>
            </w:r>
            <w:r w:rsidR="0013161A">
              <w:rPr>
                <w:noProof/>
                <w:webHidden/>
              </w:rPr>
              <w:fldChar w:fldCharType="end"/>
            </w:r>
          </w:hyperlink>
        </w:p>
        <w:p w14:paraId="59B1C11F" w14:textId="77777777" w:rsidR="0013161A" w:rsidRDefault="005E6F0B">
          <w:pPr>
            <w:pStyle w:val="TOC1"/>
            <w:rPr>
              <w:rFonts w:asciiTheme="minorHAnsi" w:eastAsiaTheme="minorEastAsia" w:hAnsiTheme="minorHAnsi" w:cstheme="minorBidi"/>
              <w:b w:val="0"/>
              <w:noProof/>
              <w:sz w:val="22"/>
              <w:szCs w:val="22"/>
            </w:rPr>
          </w:pPr>
          <w:hyperlink w:anchor="_Toc45753356" w:history="1">
            <w:r w:rsidR="0013161A" w:rsidRPr="00BC071B">
              <w:rPr>
                <w:rStyle w:val="Hyperlink"/>
                <w:noProof/>
              </w:rPr>
              <w:t>Lay Summary</w:t>
            </w:r>
            <w:r w:rsidR="0013161A">
              <w:rPr>
                <w:noProof/>
                <w:webHidden/>
              </w:rPr>
              <w:tab/>
            </w:r>
            <w:r w:rsidR="0013161A">
              <w:rPr>
                <w:noProof/>
                <w:webHidden/>
              </w:rPr>
              <w:fldChar w:fldCharType="begin"/>
            </w:r>
            <w:r w:rsidR="0013161A">
              <w:rPr>
                <w:noProof/>
                <w:webHidden/>
              </w:rPr>
              <w:instrText xml:space="preserve"> PAGEREF _Toc45753356 \h </w:instrText>
            </w:r>
            <w:r w:rsidR="0013161A">
              <w:rPr>
                <w:noProof/>
                <w:webHidden/>
              </w:rPr>
            </w:r>
            <w:r w:rsidR="0013161A">
              <w:rPr>
                <w:noProof/>
                <w:webHidden/>
              </w:rPr>
              <w:fldChar w:fldCharType="separate"/>
            </w:r>
            <w:r w:rsidR="005A0236">
              <w:rPr>
                <w:noProof/>
                <w:webHidden/>
              </w:rPr>
              <w:t>iv</w:t>
            </w:r>
            <w:r w:rsidR="0013161A">
              <w:rPr>
                <w:noProof/>
                <w:webHidden/>
              </w:rPr>
              <w:fldChar w:fldCharType="end"/>
            </w:r>
          </w:hyperlink>
        </w:p>
        <w:p w14:paraId="134A992E" w14:textId="77777777" w:rsidR="0013161A" w:rsidRDefault="005E6F0B">
          <w:pPr>
            <w:pStyle w:val="TOC1"/>
            <w:rPr>
              <w:rFonts w:asciiTheme="minorHAnsi" w:eastAsiaTheme="minorEastAsia" w:hAnsiTheme="minorHAnsi" w:cstheme="minorBidi"/>
              <w:b w:val="0"/>
              <w:noProof/>
              <w:sz w:val="22"/>
              <w:szCs w:val="22"/>
            </w:rPr>
          </w:pPr>
          <w:hyperlink w:anchor="_Toc45753357" w:history="1">
            <w:r w:rsidR="0013161A" w:rsidRPr="00BC071B">
              <w:rPr>
                <w:rStyle w:val="Hyperlink"/>
                <w:noProof/>
              </w:rPr>
              <w:t>Preface</w:t>
            </w:r>
            <w:r w:rsidR="0013161A">
              <w:rPr>
                <w:noProof/>
                <w:webHidden/>
              </w:rPr>
              <w:tab/>
            </w:r>
            <w:r w:rsidR="0013161A">
              <w:rPr>
                <w:noProof/>
                <w:webHidden/>
              </w:rPr>
              <w:fldChar w:fldCharType="begin"/>
            </w:r>
            <w:r w:rsidR="0013161A">
              <w:rPr>
                <w:noProof/>
                <w:webHidden/>
              </w:rPr>
              <w:instrText xml:space="preserve"> PAGEREF _Toc45753357 \h </w:instrText>
            </w:r>
            <w:r w:rsidR="0013161A">
              <w:rPr>
                <w:noProof/>
                <w:webHidden/>
              </w:rPr>
            </w:r>
            <w:r w:rsidR="0013161A">
              <w:rPr>
                <w:noProof/>
                <w:webHidden/>
              </w:rPr>
              <w:fldChar w:fldCharType="separate"/>
            </w:r>
            <w:r w:rsidR="005A0236">
              <w:rPr>
                <w:noProof/>
                <w:webHidden/>
              </w:rPr>
              <w:t>vi</w:t>
            </w:r>
            <w:r w:rsidR="0013161A">
              <w:rPr>
                <w:noProof/>
                <w:webHidden/>
              </w:rPr>
              <w:fldChar w:fldCharType="end"/>
            </w:r>
          </w:hyperlink>
        </w:p>
        <w:p w14:paraId="2FE3482A" w14:textId="77777777" w:rsidR="0013161A" w:rsidRDefault="005E6F0B">
          <w:pPr>
            <w:pStyle w:val="TOC1"/>
            <w:rPr>
              <w:rFonts w:asciiTheme="minorHAnsi" w:eastAsiaTheme="minorEastAsia" w:hAnsiTheme="minorHAnsi" w:cstheme="minorBidi"/>
              <w:b w:val="0"/>
              <w:noProof/>
              <w:sz w:val="22"/>
              <w:szCs w:val="22"/>
            </w:rPr>
          </w:pPr>
          <w:hyperlink w:anchor="_Toc45753358" w:history="1">
            <w:r w:rsidR="0013161A" w:rsidRPr="00BC071B">
              <w:rPr>
                <w:rStyle w:val="Hyperlink"/>
                <w:noProof/>
              </w:rPr>
              <w:t>Acknowledgments</w:t>
            </w:r>
            <w:r w:rsidR="0013161A">
              <w:rPr>
                <w:noProof/>
                <w:webHidden/>
              </w:rPr>
              <w:tab/>
            </w:r>
            <w:r w:rsidR="0013161A">
              <w:rPr>
                <w:noProof/>
                <w:webHidden/>
              </w:rPr>
              <w:fldChar w:fldCharType="begin"/>
            </w:r>
            <w:r w:rsidR="0013161A">
              <w:rPr>
                <w:noProof/>
                <w:webHidden/>
              </w:rPr>
              <w:instrText xml:space="preserve"> PAGEREF _Toc45753358 \h </w:instrText>
            </w:r>
            <w:r w:rsidR="0013161A">
              <w:rPr>
                <w:noProof/>
                <w:webHidden/>
              </w:rPr>
            </w:r>
            <w:r w:rsidR="0013161A">
              <w:rPr>
                <w:noProof/>
                <w:webHidden/>
              </w:rPr>
              <w:fldChar w:fldCharType="separate"/>
            </w:r>
            <w:r w:rsidR="005A0236">
              <w:rPr>
                <w:noProof/>
                <w:webHidden/>
              </w:rPr>
              <w:t>xii</w:t>
            </w:r>
            <w:r w:rsidR="0013161A">
              <w:rPr>
                <w:noProof/>
                <w:webHidden/>
              </w:rPr>
              <w:fldChar w:fldCharType="end"/>
            </w:r>
          </w:hyperlink>
        </w:p>
        <w:p w14:paraId="3D542D8D" w14:textId="77777777" w:rsidR="0013161A" w:rsidRDefault="005E6F0B">
          <w:pPr>
            <w:pStyle w:val="TOC1"/>
            <w:rPr>
              <w:rFonts w:asciiTheme="minorHAnsi" w:eastAsiaTheme="minorEastAsia" w:hAnsiTheme="minorHAnsi" w:cstheme="minorBidi"/>
              <w:b w:val="0"/>
              <w:noProof/>
              <w:sz w:val="22"/>
              <w:szCs w:val="22"/>
            </w:rPr>
          </w:pPr>
          <w:hyperlink w:anchor="_Toc45753359" w:history="1">
            <w:r w:rsidR="0013161A" w:rsidRPr="00BC071B">
              <w:rPr>
                <w:rStyle w:val="Hyperlink"/>
                <w:noProof/>
              </w:rPr>
              <w:t>Dedication</w:t>
            </w:r>
            <w:r w:rsidR="0013161A">
              <w:rPr>
                <w:noProof/>
                <w:webHidden/>
              </w:rPr>
              <w:tab/>
            </w:r>
            <w:r w:rsidR="0013161A">
              <w:rPr>
                <w:noProof/>
                <w:webHidden/>
              </w:rPr>
              <w:fldChar w:fldCharType="begin"/>
            </w:r>
            <w:r w:rsidR="0013161A">
              <w:rPr>
                <w:noProof/>
                <w:webHidden/>
              </w:rPr>
              <w:instrText xml:space="preserve"> PAGEREF _Toc45753359 \h </w:instrText>
            </w:r>
            <w:r w:rsidR="0013161A">
              <w:rPr>
                <w:noProof/>
                <w:webHidden/>
              </w:rPr>
            </w:r>
            <w:r w:rsidR="0013161A">
              <w:rPr>
                <w:noProof/>
                <w:webHidden/>
              </w:rPr>
              <w:fldChar w:fldCharType="separate"/>
            </w:r>
            <w:r w:rsidR="005A0236">
              <w:rPr>
                <w:noProof/>
                <w:webHidden/>
              </w:rPr>
              <w:t>xiii</w:t>
            </w:r>
            <w:r w:rsidR="0013161A">
              <w:rPr>
                <w:noProof/>
                <w:webHidden/>
              </w:rPr>
              <w:fldChar w:fldCharType="end"/>
            </w:r>
          </w:hyperlink>
        </w:p>
        <w:p w14:paraId="61646033"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60" w:history="1">
            <w:r w:rsidR="0013161A" w:rsidRPr="00BC071B">
              <w:rPr>
                <w:rStyle w:val="Hyperlink"/>
                <w:noProof/>
              </w:rPr>
              <w:t>Chapter 1: Introduction &amp; background</w:t>
            </w:r>
            <w:r w:rsidR="0013161A">
              <w:rPr>
                <w:noProof/>
                <w:webHidden/>
              </w:rPr>
              <w:tab/>
            </w:r>
            <w:r w:rsidR="0013161A">
              <w:rPr>
                <w:noProof/>
                <w:webHidden/>
              </w:rPr>
              <w:fldChar w:fldCharType="begin"/>
            </w:r>
            <w:r w:rsidR="0013161A">
              <w:rPr>
                <w:noProof/>
                <w:webHidden/>
              </w:rPr>
              <w:instrText xml:space="preserve"> PAGEREF _Toc45753360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62CB668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1" w:history="1">
            <w:r w:rsidR="0013161A" w:rsidRPr="00BC071B">
              <w:rPr>
                <w:rStyle w:val="Hyperlink"/>
                <w:noProof/>
              </w:rPr>
              <w:t>1.1</w:t>
            </w:r>
            <w:r w:rsidR="0013161A">
              <w:rPr>
                <w:rFonts w:asciiTheme="minorHAnsi" w:eastAsiaTheme="minorEastAsia" w:hAnsiTheme="minorHAnsi" w:cstheme="minorBidi"/>
                <w:noProof/>
                <w:sz w:val="22"/>
              </w:rPr>
              <w:tab/>
            </w:r>
            <w:r w:rsidR="0013161A" w:rsidRPr="00BC071B">
              <w:rPr>
                <w:rStyle w:val="Hyperlink"/>
                <w:noProof/>
              </w:rPr>
              <w:t>Forested source water supplies and drinking water treatment</w:t>
            </w:r>
            <w:r w:rsidR="0013161A">
              <w:rPr>
                <w:noProof/>
                <w:webHidden/>
              </w:rPr>
              <w:tab/>
            </w:r>
            <w:r w:rsidR="0013161A">
              <w:rPr>
                <w:noProof/>
                <w:webHidden/>
              </w:rPr>
              <w:fldChar w:fldCharType="begin"/>
            </w:r>
            <w:r w:rsidR="0013161A">
              <w:rPr>
                <w:noProof/>
                <w:webHidden/>
              </w:rPr>
              <w:instrText xml:space="preserve"> PAGEREF _Toc45753361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30295FBA"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2" w:history="1">
            <w:r w:rsidR="0013161A" w:rsidRPr="00BC071B">
              <w:rPr>
                <w:rStyle w:val="Hyperlink"/>
                <w:noProof/>
              </w:rPr>
              <w:t>1.1.1</w:t>
            </w:r>
            <w:r w:rsidR="0013161A">
              <w:rPr>
                <w:rFonts w:asciiTheme="minorHAnsi" w:eastAsiaTheme="minorEastAsia" w:hAnsiTheme="minorHAnsi" w:cstheme="minorBidi"/>
                <w:noProof/>
                <w:sz w:val="22"/>
                <w:szCs w:val="22"/>
              </w:rPr>
              <w:tab/>
            </w:r>
            <w:r w:rsidR="0013161A" w:rsidRPr="00BC071B">
              <w:rPr>
                <w:rStyle w:val="Hyperlink"/>
                <w:noProof/>
              </w:rPr>
              <w:t>Source water considerations for Greater Victoria’s water supply areas</w:t>
            </w:r>
            <w:r w:rsidR="0013161A">
              <w:rPr>
                <w:noProof/>
                <w:webHidden/>
              </w:rPr>
              <w:tab/>
            </w:r>
            <w:r w:rsidR="0013161A">
              <w:rPr>
                <w:noProof/>
                <w:webHidden/>
              </w:rPr>
              <w:fldChar w:fldCharType="begin"/>
            </w:r>
            <w:r w:rsidR="0013161A">
              <w:rPr>
                <w:noProof/>
                <w:webHidden/>
              </w:rPr>
              <w:instrText xml:space="preserve"> PAGEREF _Toc45753362 \h </w:instrText>
            </w:r>
            <w:r w:rsidR="0013161A">
              <w:rPr>
                <w:noProof/>
                <w:webHidden/>
              </w:rPr>
            </w:r>
            <w:r w:rsidR="0013161A">
              <w:rPr>
                <w:noProof/>
                <w:webHidden/>
              </w:rPr>
              <w:fldChar w:fldCharType="separate"/>
            </w:r>
            <w:r w:rsidR="005A0236">
              <w:rPr>
                <w:noProof/>
                <w:webHidden/>
              </w:rPr>
              <w:t>3</w:t>
            </w:r>
            <w:r w:rsidR="0013161A">
              <w:rPr>
                <w:noProof/>
                <w:webHidden/>
              </w:rPr>
              <w:fldChar w:fldCharType="end"/>
            </w:r>
          </w:hyperlink>
        </w:p>
        <w:p w14:paraId="3E4A20C3"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3" w:history="1">
            <w:r w:rsidR="0013161A" w:rsidRPr="00BC071B">
              <w:rPr>
                <w:rStyle w:val="Hyperlink"/>
                <w:noProof/>
              </w:rPr>
              <w:t>1.2</w:t>
            </w:r>
            <w:r w:rsidR="0013161A">
              <w:rPr>
                <w:rFonts w:asciiTheme="minorHAnsi" w:eastAsiaTheme="minorEastAsia" w:hAnsiTheme="minorHAnsi" w:cstheme="minorBidi"/>
                <w:noProof/>
                <w:sz w:val="22"/>
              </w:rPr>
              <w:tab/>
            </w:r>
            <w:r w:rsidR="0013161A" w:rsidRPr="00BC071B">
              <w:rPr>
                <w:rStyle w:val="Hyperlink"/>
                <w:noProof/>
              </w:rPr>
              <w:t>Research questions and objectives</w:t>
            </w:r>
            <w:r w:rsidR="0013161A">
              <w:rPr>
                <w:noProof/>
                <w:webHidden/>
              </w:rPr>
              <w:tab/>
            </w:r>
            <w:r w:rsidR="0013161A">
              <w:rPr>
                <w:noProof/>
                <w:webHidden/>
              </w:rPr>
              <w:fldChar w:fldCharType="begin"/>
            </w:r>
            <w:r w:rsidR="0013161A">
              <w:rPr>
                <w:noProof/>
                <w:webHidden/>
              </w:rPr>
              <w:instrText xml:space="preserve"> PAGEREF _Toc45753363 \h </w:instrText>
            </w:r>
            <w:r w:rsidR="0013161A">
              <w:rPr>
                <w:noProof/>
                <w:webHidden/>
              </w:rPr>
            </w:r>
            <w:r w:rsidR="0013161A">
              <w:rPr>
                <w:noProof/>
                <w:webHidden/>
              </w:rPr>
              <w:fldChar w:fldCharType="separate"/>
            </w:r>
            <w:r w:rsidR="005A0236">
              <w:rPr>
                <w:noProof/>
                <w:webHidden/>
              </w:rPr>
              <w:t>7</w:t>
            </w:r>
            <w:r w:rsidR="0013161A">
              <w:rPr>
                <w:noProof/>
                <w:webHidden/>
              </w:rPr>
              <w:fldChar w:fldCharType="end"/>
            </w:r>
          </w:hyperlink>
        </w:p>
        <w:p w14:paraId="3CD7A98A"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64" w:history="1">
            <w:r w:rsidR="0013161A" w:rsidRPr="00BC071B">
              <w:rPr>
                <w:rStyle w:val="Hyperlink"/>
                <w:noProof/>
              </w:rPr>
              <w:t>Chapter 2: Spatial and temporal patterns in DOC &amp; NOM</w:t>
            </w:r>
            <w:r w:rsidR="0013161A">
              <w:rPr>
                <w:noProof/>
                <w:webHidden/>
              </w:rPr>
              <w:tab/>
            </w:r>
            <w:r w:rsidR="0013161A">
              <w:rPr>
                <w:noProof/>
                <w:webHidden/>
              </w:rPr>
              <w:fldChar w:fldCharType="begin"/>
            </w:r>
            <w:r w:rsidR="0013161A">
              <w:rPr>
                <w:noProof/>
                <w:webHidden/>
              </w:rPr>
              <w:instrText xml:space="preserve"> PAGEREF _Toc45753364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388FDEA9"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5" w:history="1">
            <w:r w:rsidR="0013161A" w:rsidRPr="00BC071B">
              <w:rPr>
                <w:rStyle w:val="Hyperlink"/>
                <w:noProof/>
              </w:rPr>
              <w:t>2.1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_Toc45753365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025DD6D6"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6" w:history="1">
            <w:r w:rsidR="0013161A" w:rsidRPr="00BC071B">
              <w:rPr>
                <w:rStyle w:val="Hyperlink"/>
                <w:noProof/>
              </w:rPr>
              <w:t>2.1.1</w:t>
            </w:r>
            <w:r w:rsidR="0013161A">
              <w:rPr>
                <w:rFonts w:asciiTheme="minorHAnsi" w:eastAsiaTheme="minorEastAsia" w:hAnsiTheme="minorHAnsi" w:cstheme="minorBidi"/>
                <w:noProof/>
                <w:sz w:val="22"/>
                <w:szCs w:val="22"/>
              </w:rPr>
              <w:tab/>
            </w:r>
            <w:r w:rsidR="0013161A" w:rsidRPr="00BC071B">
              <w:rPr>
                <w:rStyle w:val="Hyperlink"/>
                <w:noProof/>
              </w:rPr>
              <w:t>Aqueous natural organic matter in source water supply</w:t>
            </w:r>
            <w:r w:rsidR="0013161A">
              <w:rPr>
                <w:noProof/>
                <w:webHidden/>
              </w:rPr>
              <w:tab/>
            </w:r>
            <w:r w:rsidR="0013161A">
              <w:rPr>
                <w:noProof/>
                <w:webHidden/>
              </w:rPr>
              <w:fldChar w:fldCharType="begin"/>
            </w:r>
            <w:r w:rsidR="0013161A">
              <w:rPr>
                <w:noProof/>
                <w:webHidden/>
              </w:rPr>
              <w:instrText xml:space="preserve"> PAGEREF _Toc45753366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65077042"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7" w:history="1">
            <w:r w:rsidR="0013161A" w:rsidRPr="00BC071B">
              <w:rPr>
                <w:rStyle w:val="Hyperlink"/>
                <w:noProof/>
              </w:rPr>
              <w:t>2.1.2</w:t>
            </w:r>
            <w:r w:rsidR="0013161A">
              <w:rPr>
                <w:rFonts w:asciiTheme="minorHAnsi" w:eastAsiaTheme="minorEastAsia" w:hAnsiTheme="minorHAnsi" w:cstheme="minorBidi"/>
                <w:noProof/>
                <w:sz w:val="22"/>
                <w:szCs w:val="22"/>
              </w:rPr>
              <w:tab/>
            </w:r>
            <w:r w:rsidR="0013161A" w:rsidRPr="00BC071B">
              <w:rPr>
                <w:rStyle w:val="Hyperlink"/>
                <w:noProof/>
              </w:rPr>
              <w:t>Surface water sampling strategies</w:t>
            </w:r>
            <w:r w:rsidR="0013161A">
              <w:rPr>
                <w:noProof/>
                <w:webHidden/>
              </w:rPr>
              <w:tab/>
            </w:r>
            <w:r w:rsidR="0013161A">
              <w:rPr>
                <w:noProof/>
                <w:webHidden/>
              </w:rPr>
              <w:fldChar w:fldCharType="begin"/>
            </w:r>
            <w:r w:rsidR="0013161A">
              <w:rPr>
                <w:noProof/>
                <w:webHidden/>
              </w:rPr>
              <w:instrText xml:space="preserve"> PAGEREF _Toc45753367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696A8DB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68" w:history="1">
            <w:r w:rsidR="0013161A" w:rsidRPr="00BC071B">
              <w:rPr>
                <w:rStyle w:val="Hyperlink"/>
                <w:noProof/>
              </w:rPr>
              <w:t>2.1.2.1</w:t>
            </w:r>
            <w:r w:rsidR="0013161A">
              <w:rPr>
                <w:rFonts w:asciiTheme="minorHAnsi" w:eastAsiaTheme="minorEastAsia" w:hAnsiTheme="minorHAnsi" w:cstheme="minorBidi"/>
                <w:noProof/>
                <w:sz w:val="22"/>
                <w:szCs w:val="22"/>
              </w:rPr>
              <w:tab/>
            </w:r>
            <w:r w:rsidR="0013161A" w:rsidRPr="00BC071B">
              <w:rPr>
                <w:rStyle w:val="Hyperlink"/>
                <w:noProof/>
              </w:rPr>
              <w:t>Event-based sampling</w:t>
            </w:r>
            <w:r w:rsidR="0013161A">
              <w:rPr>
                <w:noProof/>
                <w:webHidden/>
              </w:rPr>
              <w:tab/>
            </w:r>
            <w:r w:rsidR="0013161A">
              <w:rPr>
                <w:noProof/>
                <w:webHidden/>
              </w:rPr>
              <w:fldChar w:fldCharType="begin"/>
            </w:r>
            <w:r w:rsidR="0013161A">
              <w:rPr>
                <w:noProof/>
                <w:webHidden/>
              </w:rPr>
              <w:instrText xml:space="preserve"> PAGEREF _Toc45753368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37CC5C82"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9" w:history="1">
            <w:r w:rsidR="0013161A" w:rsidRPr="00BC071B">
              <w:rPr>
                <w:rStyle w:val="Hyperlink"/>
                <w:noProof/>
              </w:rPr>
              <w:t>2.1.3</w:t>
            </w:r>
            <w:r w:rsidR="0013161A">
              <w:rPr>
                <w:rFonts w:asciiTheme="minorHAnsi" w:eastAsiaTheme="minorEastAsia" w:hAnsiTheme="minorHAnsi" w:cstheme="minorBidi"/>
                <w:noProof/>
                <w:sz w:val="22"/>
                <w:szCs w:val="22"/>
              </w:rPr>
              <w:tab/>
            </w:r>
            <w:r w:rsidR="0013161A" w:rsidRPr="00BC071B">
              <w:rPr>
                <w:rStyle w:val="Hyperlink"/>
                <w:noProof/>
              </w:rPr>
              <w:t>Research objectives</w:t>
            </w:r>
            <w:r w:rsidR="0013161A">
              <w:rPr>
                <w:noProof/>
                <w:webHidden/>
              </w:rPr>
              <w:tab/>
            </w:r>
            <w:r w:rsidR="0013161A">
              <w:rPr>
                <w:noProof/>
                <w:webHidden/>
              </w:rPr>
              <w:fldChar w:fldCharType="begin"/>
            </w:r>
            <w:r w:rsidR="0013161A">
              <w:rPr>
                <w:noProof/>
                <w:webHidden/>
              </w:rPr>
              <w:instrText xml:space="preserve"> PAGEREF _Toc45753369 \h </w:instrText>
            </w:r>
            <w:r w:rsidR="0013161A">
              <w:rPr>
                <w:noProof/>
                <w:webHidden/>
              </w:rPr>
            </w:r>
            <w:r w:rsidR="0013161A">
              <w:rPr>
                <w:noProof/>
                <w:webHidden/>
              </w:rPr>
              <w:fldChar w:fldCharType="separate"/>
            </w:r>
            <w:r w:rsidR="005A0236">
              <w:rPr>
                <w:noProof/>
                <w:webHidden/>
              </w:rPr>
              <w:t>12</w:t>
            </w:r>
            <w:r w:rsidR="0013161A">
              <w:rPr>
                <w:noProof/>
                <w:webHidden/>
              </w:rPr>
              <w:fldChar w:fldCharType="end"/>
            </w:r>
          </w:hyperlink>
        </w:p>
        <w:p w14:paraId="3605C0B1"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70" w:history="1">
            <w:r w:rsidR="0013161A" w:rsidRPr="00BC071B">
              <w:rPr>
                <w:rStyle w:val="Hyperlink"/>
                <w:noProof/>
              </w:rPr>
              <w:t>2.2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_Toc45753370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15BE1B7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71" w:history="1">
            <w:r w:rsidR="0013161A" w:rsidRPr="00BC071B">
              <w:rPr>
                <w:rStyle w:val="Hyperlink"/>
                <w:noProof/>
              </w:rPr>
              <w:t>2.2.1</w:t>
            </w:r>
            <w:r w:rsidR="0013161A">
              <w:rPr>
                <w:rFonts w:asciiTheme="minorHAnsi" w:eastAsiaTheme="minorEastAsia" w:hAnsiTheme="minorHAnsi" w:cstheme="minorBidi"/>
                <w:noProof/>
                <w:sz w:val="22"/>
                <w:szCs w:val="22"/>
              </w:rPr>
              <w:tab/>
            </w:r>
            <w:r w:rsidR="0013161A" w:rsidRPr="00BC071B">
              <w:rPr>
                <w:rStyle w:val="Hyperlink"/>
                <w:noProof/>
              </w:rPr>
              <w:t>Sampling sites</w:t>
            </w:r>
            <w:r w:rsidR="0013161A">
              <w:rPr>
                <w:noProof/>
                <w:webHidden/>
              </w:rPr>
              <w:tab/>
            </w:r>
            <w:r w:rsidR="0013161A">
              <w:rPr>
                <w:noProof/>
                <w:webHidden/>
              </w:rPr>
              <w:fldChar w:fldCharType="begin"/>
            </w:r>
            <w:r w:rsidR="0013161A">
              <w:rPr>
                <w:noProof/>
                <w:webHidden/>
              </w:rPr>
              <w:instrText xml:space="preserve"> PAGEREF _Toc45753371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39319EC5"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2" w:history="1">
            <w:r w:rsidR="0013161A" w:rsidRPr="00BC071B">
              <w:rPr>
                <w:rStyle w:val="Hyperlink"/>
                <w:noProof/>
              </w:rPr>
              <w:t>2.2.1.1</w:t>
            </w:r>
            <w:r w:rsidR="0013161A">
              <w:rPr>
                <w:rFonts w:asciiTheme="minorHAnsi" w:eastAsiaTheme="minorEastAsia" w:hAnsiTheme="minorHAnsi" w:cstheme="minorBidi"/>
                <w:noProof/>
                <w:sz w:val="22"/>
                <w:szCs w:val="22"/>
              </w:rPr>
              <w:tab/>
            </w:r>
            <w:r w:rsidR="0013161A" w:rsidRPr="00BC071B">
              <w:rPr>
                <w:rStyle w:val="Hyperlink"/>
                <w:noProof/>
              </w:rPr>
              <w:t>Synoptic sampling</w:t>
            </w:r>
            <w:r w:rsidR="0013161A">
              <w:rPr>
                <w:noProof/>
                <w:webHidden/>
              </w:rPr>
              <w:tab/>
            </w:r>
            <w:r w:rsidR="0013161A">
              <w:rPr>
                <w:noProof/>
                <w:webHidden/>
              </w:rPr>
              <w:fldChar w:fldCharType="begin"/>
            </w:r>
            <w:r w:rsidR="0013161A">
              <w:rPr>
                <w:noProof/>
                <w:webHidden/>
              </w:rPr>
              <w:instrText xml:space="preserve"> PAGEREF _Toc45753372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3FA4B7EB"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3" w:history="1">
            <w:r w:rsidR="0013161A" w:rsidRPr="00BC071B">
              <w:rPr>
                <w:rStyle w:val="Hyperlink"/>
                <w:noProof/>
              </w:rPr>
              <w:t>2.2.1.2</w:t>
            </w:r>
            <w:r w:rsidR="0013161A">
              <w:rPr>
                <w:rFonts w:asciiTheme="minorHAnsi" w:eastAsiaTheme="minorEastAsia" w:hAnsiTheme="minorHAnsi" w:cstheme="minorBidi"/>
                <w:noProof/>
                <w:sz w:val="22"/>
                <w:szCs w:val="22"/>
              </w:rPr>
              <w:tab/>
            </w:r>
            <w:r w:rsidR="0013161A" w:rsidRPr="00BC071B">
              <w:rPr>
                <w:rStyle w:val="Hyperlink"/>
                <w:noProof/>
              </w:rPr>
              <w:t>Monitoring &amp; sampling stations</w:t>
            </w:r>
            <w:r w:rsidR="0013161A">
              <w:rPr>
                <w:noProof/>
                <w:webHidden/>
              </w:rPr>
              <w:tab/>
            </w:r>
            <w:r w:rsidR="0013161A">
              <w:rPr>
                <w:noProof/>
                <w:webHidden/>
              </w:rPr>
              <w:fldChar w:fldCharType="begin"/>
            </w:r>
            <w:r w:rsidR="0013161A">
              <w:rPr>
                <w:noProof/>
                <w:webHidden/>
              </w:rPr>
              <w:instrText xml:space="preserve"> PAGEREF _Toc45753373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2D308FBC"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4" w:history="1">
            <w:r w:rsidR="0013161A" w:rsidRPr="00BC071B">
              <w:rPr>
                <w:rStyle w:val="Hyperlink"/>
                <w:noProof/>
              </w:rPr>
              <w:t>2.2.1.2.1</w:t>
            </w:r>
            <w:r w:rsidR="0013161A">
              <w:rPr>
                <w:rFonts w:asciiTheme="minorHAnsi" w:eastAsiaTheme="minorEastAsia" w:hAnsiTheme="minorHAnsi" w:cstheme="minorBidi"/>
                <w:noProof/>
                <w:sz w:val="22"/>
                <w:szCs w:val="22"/>
              </w:rPr>
              <w:tab/>
            </w:r>
            <w:r w:rsidR="0013161A" w:rsidRPr="00BC071B">
              <w:rPr>
                <w:rStyle w:val="Hyperlink"/>
                <w:noProof/>
              </w:rPr>
              <w:t>Siphon sampler assumptions</w:t>
            </w:r>
            <w:r w:rsidR="0013161A">
              <w:rPr>
                <w:noProof/>
                <w:webHidden/>
              </w:rPr>
              <w:tab/>
            </w:r>
            <w:r w:rsidR="0013161A">
              <w:rPr>
                <w:noProof/>
                <w:webHidden/>
              </w:rPr>
              <w:fldChar w:fldCharType="begin"/>
            </w:r>
            <w:r w:rsidR="0013161A">
              <w:rPr>
                <w:noProof/>
                <w:webHidden/>
              </w:rPr>
              <w:instrText xml:space="preserve"> PAGEREF _Toc45753374 \h </w:instrText>
            </w:r>
            <w:r w:rsidR="0013161A">
              <w:rPr>
                <w:noProof/>
                <w:webHidden/>
              </w:rPr>
            </w:r>
            <w:r w:rsidR="0013161A">
              <w:rPr>
                <w:noProof/>
                <w:webHidden/>
              </w:rPr>
              <w:fldChar w:fldCharType="separate"/>
            </w:r>
            <w:r w:rsidR="005A0236">
              <w:rPr>
                <w:noProof/>
                <w:webHidden/>
              </w:rPr>
              <w:t>18</w:t>
            </w:r>
            <w:r w:rsidR="0013161A">
              <w:rPr>
                <w:noProof/>
                <w:webHidden/>
              </w:rPr>
              <w:fldChar w:fldCharType="end"/>
            </w:r>
          </w:hyperlink>
        </w:p>
        <w:p w14:paraId="3B06DF36"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5" w:history="1">
            <w:r w:rsidR="0013161A" w:rsidRPr="00BC071B">
              <w:rPr>
                <w:rStyle w:val="Hyperlink"/>
                <w:noProof/>
              </w:rPr>
              <w:t>2.2.1.2.2</w:t>
            </w:r>
            <w:r w:rsidR="0013161A">
              <w:rPr>
                <w:rFonts w:asciiTheme="minorHAnsi" w:eastAsiaTheme="minorEastAsia" w:hAnsiTheme="minorHAnsi" w:cstheme="minorBidi"/>
                <w:noProof/>
                <w:sz w:val="22"/>
                <w:szCs w:val="22"/>
              </w:rPr>
              <w:tab/>
            </w:r>
            <w:r w:rsidR="0013161A" w:rsidRPr="00BC071B">
              <w:rPr>
                <w:rStyle w:val="Hyperlink"/>
                <w:noProof/>
              </w:rPr>
              <w:t>Sampling rack hold-time experiments</w:t>
            </w:r>
            <w:r w:rsidR="0013161A">
              <w:rPr>
                <w:noProof/>
                <w:webHidden/>
              </w:rPr>
              <w:tab/>
            </w:r>
            <w:r w:rsidR="0013161A">
              <w:rPr>
                <w:noProof/>
                <w:webHidden/>
              </w:rPr>
              <w:fldChar w:fldCharType="begin"/>
            </w:r>
            <w:r w:rsidR="0013161A">
              <w:rPr>
                <w:noProof/>
                <w:webHidden/>
              </w:rPr>
              <w:instrText xml:space="preserve"> PAGEREF _Toc45753375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11ADF223"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76" w:history="1">
            <w:r w:rsidR="0013161A" w:rsidRPr="00BC071B">
              <w:rPr>
                <w:rStyle w:val="Hyperlink"/>
                <w:noProof/>
              </w:rPr>
              <w:t>2.2.2</w:t>
            </w:r>
            <w:r w:rsidR="0013161A">
              <w:rPr>
                <w:rFonts w:asciiTheme="minorHAnsi" w:eastAsiaTheme="minorEastAsia" w:hAnsiTheme="minorHAnsi" w:cstheme="minorBidi"/>
                <w:noProof/>
                <w:sz w:val="22"/>
                <w:szCs w:val="22"/>
              </w:rPr>
              <w:tab/>
            </w:r>
            <w:r w:rsidR="0013161A" w:rsidRPr="00BC071B">
              <w:rPr>
                <w:rStyle w:val="Hyperlink"/>
                <w:noProof/>
              </w:rPr>
              <w:t>Laboraory analyses of water samples</w:t>
            </w:r>
            <w:r w:rsidR="0013161A">
              <w:rPr>
                <w:noProof/>
                <w:webHidden/>
              </w:rPr>
              <w:tab/>
            </w:r>
            <w:r w:rsidR="0013161A">
              <w:rPr>
                <w:noProof/>
                <w:webHidden/>
              </w:rPr>
              <w:fldChar w:fldCharType="begin"/>
            </w:r>
            <w:r w:rsidR="0013161A">
              <w:rPr>
                <w:noProof/>
                <w:webHidden/>
              </w:rPr>
              <w:instrText xml:space="preserve"> PAGEREF _Toc45753376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592EE22F"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7" w:history="1">
            <w:r w:rsidR="0013161A" w:rsidRPr="00BC071B">
              <w:rPr>
                <w:rStyle w:val="Hyperlink"/>
                <w:noProof/>
              </w:rPr>
              <w:t>2.2.2.1</w:t>
            </w:r>
            <w:r w:rsidR="0013161A">
              <w:rPr>
                <w:rFonts w:asciiTheme="minorHAnsi" w:eastAsiaTheme="minorEastAsia" w:hAnsiTheme="minorHAnsi" w:cstheme="minorBidi"/>
                <w:noProof/>
                <w:sz w:val="22"/>
                <w:szCs w:val="22"/>
              </w:rPr>
              <w:tab/>
            </w:r>
            <w:r w:rsidR="0013161A" w:rsidRPr="00BC071B">
              <w:rPr>
                <w:rStyle w:val="Hyperlink"/>
                <w:noProof/>
              </w:rPr>
              <w:t>Quantifying DOC (dissolved organic carbon)</w:t>
            </w:r>
            <w:r w:rsidR="0013161A">
              <w:rPr>
                <w:noProof/>
                <w:webHidden/>
              </w:rPr>
              <w:tab/>
            </w:r>
            <w:r w:rsidR="0013161A">
              <w:rPr>
                <w:noProof/>
                <w:webHidden/>
              </w:rPr>
              <w:fldChar w:fldCharType="begin"/>
            </w:r>
            <w:r w:rsidR="0013161A">
              <w:rPr>
                <w:noProof/>
                <w:webHidden/>
              </w:rPr>
              <w:instrText xml:space="preserve"> PAGEREF _Toc45753377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76A80B20"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8" w:history="1">
            <w:r w:rsidR="0013161A" w:rsidRPr="00BC071B">
              <w:rPr>
                <w:rStyle w:val="Hyperlink"/>
                <w:noProof/>
              </w:rPr>
              <w:t>2.2.2.1.1</w:t>
            </w:r>
            <w:r w:rsidR="0013161A">
              <w:rPr>
                <w:rFonts w:asciiTheme="minorHAnsi" w:eastAsiaTheme="minorEastAsia" w:hAnsiTheme="minorHAnsi" w:cstheme="minorBidi"/>
                <w:noProof/>
                <w:sz w:val="22"/>
                <w:szCs w:val="22"/>
              </w:rPr>
              <w:tab/>
            </w:r>
            <w:r w:rsidR="0013161A" w:rsidRPr="00BC071B">
              <w:rPr>
                <w:rStyle w:val="Hyperlink"/>
                <w:noProof/>
              </w:rPr>
              <w:t>Sample preparation</w:t>
            </w:r>
            <w:r w:rsidR="0013161A">
              <w:rPr>
                <w:noProof/>
                <w:webHidden/>
              </w:rPr>
              <w:tab/>
            </w:r>
            <w:r w:rsidR="0013161A">
              <w:rPr>
                <w:noProof/>
                <w:webHidden/>
              </w:rPr>
              <w:fldChar w:fldCharType="begin"/>
            </w:r>
            <w:r w:rsidR="0013161A">
              <w:rPr>
                <w:noProof/>
                <w:webHidden/>
              </w:rPr>
              <w:instrText xml:space="preserve"> PAGEREF _Toc45753378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27BFB39A"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9" w:history="1">
            <w:r w:rsidR="0013161A" w:rsidRPr="00BC071B">
              <w:rPr>
                <w:rStyle w:val="Hyperlink"/>
                <w:noProof/>
              </w:rPr>
              <w:t>2.2.2.1.2</w:t>
            </w:r>
            <w:r w:rsidR="0013161A">
              <w:rPr>
                <w:rFonts w:asciiTheme="minorHAnsi" w:eastAsiaTheme="minorEastAsia" w:hAnsiTheme="minorHAnsi" w:cstheme="minorBidi"/>
                <w:noProof/>
                <w:sz w:val="22"/>
                <w:szCs w:val="22"/>
              </w:rPr>
              <w:tab/>
            </w:r>
            <w:r w:rsidR="0013161A" w:rsidRPr="00BC071B">
              <w:rPr>
                <w:rStyle w:val="Hyperlink"/>
                <w:noProof/>
              </w:rPr>
              <w:t>Instrumental analysis</w:t>
            </w:r>
            <w:r w:rsidR="0013161A">
              <w:rPr>
                <w:noProof/>
                <w:webHidden/>
              </w:rPr>
              <w:tab/>
            </w:r>
            <w:r w:rsidR="0013161A">
              <w:rPr>
                <w:noProof/>
                <w:webHidden/>
              </w:rPr>
              <w:fldChar w:fldCharType="begin"/>
            </w:r>
            <w:r w:rsidR="0013161A">
              <w:rPr>
                <w:noProof/>
                <w:webHidden/>
              </w:rPr>
              <w:instrText xml:space="preserve"> PAGEREF _Toc45753379 \h </w:instrText>
            </w:r>
            <w:r w:rsidR="0013161A">
              <w:rPr>
                <w:noProof/>
                <w:webHidden/>
              </w:rPr>
            </w:r>
            <w:r w:rsidR="0013161A">
              <w:rPr>
                <w:noProof/>
                <w:webHidden/>
              </w:rPr>
              <w:fldChar w:fldCharType="separate"/>
            </w:r>
            <w:r w:rsidR="005A0236">
              <w:rPr>
                <w:noProof/>
                <w:webHidden/>
              </w:rPr>
              <w:t>21</w:t>
            </w:r>
            <w:r w:rsidR="0013161A">
              <w:rPr>
                <w:noProof/>
                <w:webHidden/>
              </w:rPr>
              <w:fldChar w:fldCharType="end"/>
            </w:r>
          </w:hyperlink>
        </w:p>
        <w:p w14:paraId="0059E0D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80" w:history="1">
            <w:r w:rsidR="0013161A" w:rsidRPr="00BC071B">
              <w:rPr>
                <w:rStyle w:val="Hyperlink"/>
                <w:noProof/>
              </w:rPr>
              <w:t>2.2.2.2</w:t>
            </w:r>
            <w:r w:rsidR="0013161A">
              <w:rPr>
                <w:rFonts w:asciiTheme="minorHAnsi" w:eastAsiaTheme="minorEastAsia" w:hAnsiTheme="minorHAnsi" w:cstheme="minorBidi"/>
                <w:noProof/>
                <w:sz w:val="22"/>
                <w:szCs w:val="22"/>
              </w:rPr>
              <w:tab/>
            </w:r>
            <w:r w:rsidR="0013161A" w:rsidRPr="00BC071B">
              <w:rPr>
                <w:rStyle w:val="Hyperlink"/>
                <w:noProof/>
              </w:rPr>
              <w:t>Characterization of NOM (natural organic matter)</w:t>
            </w:r>
            <w:r w:rsidR="0013161A">
              <w:rPr>
                <w:noProof/>
                <w:webHidden/>
              </w:rPr>
              <w:tab/>
            </w:r>
            <w:r w:rsidR="0013161A">
              <w:rPr>
                <w:noProof/>
                <w:webHidden/>
              </w:rPr>
              <w:fldChar w:fldCharType="begin"/>
            </w:r>
            <w:r w:rsidR="0013161A">
              <w:rPr>
                <w:noProof/>
                <w:webHidden/>
              </w:rPr>
              <w:instrText xml:space="preserve"> PAGEREF _Toc45753380 \h </w:instrText>
            </w:r>
            <w:r w:rsidR="0013161A">
              <w:rPr>
                <w:noProof/>
                <w:webHidden/>
              </w:rPr>
            </w:r>
            <w:r w:rsidR="0013161A">
              <w:rPr>
                <w:noProof/>
                <w:webHidden/>
              </w:rPr>
              <w:fldChar w:fldCharType="separate"/>
            </w:r>
            <w:r w:rsidR="005A0236">
              <w:rPr>
                <w:noProof/>
                <w:webHidden/>
              </w:rPr>
              <w:t>22</w:t>
            </w:r>
            <w:r w:rsidR="0013161A">
              <w:rPr>
                <w:noProof/>
                <w:webHidden/>
              </w:rPr>
              <w:fldChar w:fldCharType="end"/>
            </w:r>
          </w:hyperlink>
        </w:p>
        <w:p w14:paraId="1313F718"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1" w:history="1">
            <w:r w:rsidR="0013161A" w:rsidRPr="00BC071B">
              <w:rPr>
                <w:rStyle w:val="Hyperlink"/>
                <w:noProof/>
              </w:rPr>
              <w:t>2.2.2.2.1</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_Toc45753381 \h </w:instrText>
            </w:r>
            <w:r w:rsidR="0013161A">
              <w:rPr>
                <w:noProof/>
                <w:webHidden/>
              </w:rPr>
            </w:r>
            <w:r w:rsidR="0013161A">
              <w:rPr>
                <w:noProof/>
                <w:webHidden/>
              </w:rPr>
              <w:fldChar w:fldCharType="separate"/>
            </w:r>
            <w:r w:rsidR="005A0236">
              <w:rPr>
                <w:noProof/>
                <w:webHidden/>
              </w:rPr>
              <w:t>23</w:t>
            </w:r>
            <w:r w:rsidR="0013161A">
              <w:rPr>
                <w:noProof/>
                <w:webHidden/>
              </w:rPr>
              <w:fldChar w:fldCharType="end"/>
            </w:r>
          </w:hyperlink>
        </w:p>
        <w:p w14:paraId="7FFB1CC6"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2" w:history="1">
            <w:r w:rsidR="0013161A" w:rsidRPr="00BC071B">
              <w:rPr>
                <w:rStyle w:val="Hyperlink"/>
                <w:noProof/>
              </w:rPr>
              <w:t>2.2.2.2.2</w:t>
            </w:r>
            <w:r w:rsidR="0013161A">
              <w:rPr>
                <w:rFonts w:asciiTheme="minorHAnsi" w:eastAsiaTheme="minorEastAsia" w:hAnsiTheme="minorHAnsi" w:cstheme="minorBidi"/>
                <w:noProof/>
                <w:sz w:val="22"/>
                <w:szCs w:val="22"/>
              </w:rPr>
              <w:tab/>
            </w:r>
            <w:r w:rsidR="0013161A" w:rsidRPr="00BC071B">
              <w:rPr>
                <w:rStyle w:val="Hyperlink"/>
                <w:noProof/>
              </w:rPr>
              <w:t>Instrument and data handling</w:t>
            </w:r>
            <w:r w:rsidR="0013161A">
              <w:rPr>
                <w:noProof/>
                <w:webHidden/>
              </w:rPr>
              <w:tab/>
            </w:r>
            <w:r w:rsidR="0013161A">
              <w:rPr>
                <w:noProof/>
                <w:webHidden/>
              </w:rPr>
              <w:fldChar w:fldCharType="begin"/>
            </w:r>
            <w:r w:rsidR="0013161A">
              <w:rPr>
                <w:noProof/>
                <w:webHidden/>
              </w:rPr>
              <w:instrText xml:space="preserve"> PAGEREF _Toc45753382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5F8BC3F5"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3" w:history="1">
            <w:r w:rsidR="0013161A" w:rsidRPr="00BC071B">
              <w:rPr>
                <w:rStyle w:val="Hyperlink"/>
                <w:noProof/>
              </w:rPr>
              <w:t>2.2.2.2.3</w:t>
            </w:r>
            <w:r w:rsidR="0013161A">
              <w:rPr>
                <w:rFonts w:asciiTheme="minorHAnsi" w:eastAsiaTheme="minorEastAsia" w:hAnsiTheme="minorHAnsi" w:cstheme="minorBidi"/>
                <w:noProof/>
                <w:sz w:val="22"/>
                <w:szCs w:val="22"/>
              </w:rPr>
              <w:tab/>
            </w:r>
            <w:r w:rsidR="0013161A" w:rsidRPr="00BC071B">
              <w:rPr>
                <w:rStyle w:val="Hyperlink"/>
                <w:noProof/>
              </w:rPr>
              <w:t>SUVA</w:t>
            </w:r>
            <w:r w:rsidR="0013161A" w:rsidRPr="00BC071B">
              <w:rPr>
                <w:rStyle w:val="Hyperlink"/>
                <w:noProof/>
                <w:vertAlign w:val="subscript"/>
              </w:rPr>
              <w:t>254</w:t>
            </w:r>
            <w:r w:rsidR="0013161A" w:rsidRPr="00BC071B">
              <w:rPr>
                <w:rStyle w:val="Hyperlink"/>
                <w:noProof/>
              </w:rPr>
              <w:t xml:space="preserve"> (specific ultraviolet absorbance)</w:t>
            </w:r>
            <w:r w:rsidR="0013161A">
              <w:rPr>
                <w:noProof/>
                <w:webHidden/>
              </w:rPr>
              <w:tab/>
            </w:r>
            <w:r w:rsidR="0013161A">
              <w:rPr>
                <w:noProof/>
                <w:webHidden/>
              </w:rPr>
              <w:fldChar w:fldCharType="begin"/>
            </w:r>
            <w:r w:rsidR="0013161A">
              <w:rPr>
                <w:noProof/>
                <w:webHidden/>
              </w:rPr>
              <w:instrText xml:space="preserve"> PAGEREF _Toc45753383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0FE96CF1"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4" w:history="1">
            <w:r w:rsidR="0013161A" w:rsidRPr="00BC071B">
              <w:rPr>
                <w:rStyle w:val="Hyperlink"/>
                <w:noProof/>
              </w:rPr>
              <w:t>2.2.2.2.4</w:t>
            </w:r>
            <w:r w:rsidR="0013161A">
              <w:rPr>
                <w:rFonts w:asciiTheme="minorHAnsi" w:eastAsiaTheme="minorEastAsia" w:hAnsiTheme="minorHAnsi" w:cstheme="minorBidi"/>
                <w:noProof/>
                <w:sz w:val="22"/>
                <w:szCs w:val="22"/>
              </w:rPr>
              <w:tab/>
            </w:r>
            <w:r w:rsidR="0013161A" w:rsidRPr="00BC071B">
              <w:rPr>
                <w:rStyle w:val="Hyperlink"/>
                <w:noProof/>
              </w:rPr>
              <w:t>E</w:t>
            </w:r>
            <w:r w:rsidR="0013161A" w:rsidRPr="00BC071B">
              <w:rPr>
                <w:rStyle w:val="Hyperlink"/>
                <w:noProof/>
                <w:vertAlign w:val="subscript"/>
              </w:rPr>
              <w:t>2</w:t>
            </w:r>
            <w:r w:rsidR="0013161A" w:rsidRPr="00BC071B">
              <w:rPr>
                <w:rStyle w:val="Hyperlink"/>
                <w:noProof/>
              </w:rPr>
              <w:t>:E</w:t>
            </w:r>
            <w:r w:rsidR="0013161A" w:rsidRPr="00BC071B">
              <w:rPr>
                <w:rStyle w:val="Hyperlink"/>
                <w:noProof/>
                <w:vertAlign w:val="subscript"/>
              </w:rPr>
              <w:t>3</w:t>
            </w:r>
            <w:r w:rsidR="0013161A" w:rsidRPr="00BC071B">
              <w:rPr>
                <w:rStyle w:val="Hyperlink"/>
                <w:noProof/>
              </w:rPr>
              <w:t xml:space="preserve"> (spectral ratio)</w:t>
            </w:r>
            <w:r w:rsidR="0013161A">
              <w:rPr>
                <w:noProof/>
                <w:webHidden/>
              </w:rPr>
              <w:tab/>
            </w:r>
            <w:r w:rsidR="0013161A">
              <w:rPr>
                <w:noProof/>
                <w:webHidden/>
              </w:rPr>
              <w:fldChar w:fldCharType="begin"/>
            </w:r>
            <w:r w:rsidR="0013161A">
              <w:rPr>
                <w:noProof/>
                <w:webHidden/>
              </w:rPr>
              <w:instrText xml:space="preserve"> PAGEREF _Toc45753384 \h </w:instrText>
            </w:r>
            <w:r w:rsidR="0013161A">
              <w:rPr>
                <w:noProof/>
                <w:webHidden/>
              </w:rPr>
            </w:r>
            <w:r w:rsidR="0013161A">
              <w:rPr>
                <w:noProof/>
                <w:webHidden/>
              </w:rPr>
              <w:fldChar w:fldCharType="separate"/>
            </w:r>
            <w:r w:rsidR="005A0236">
              <w:rPr>
                <w:noProof/>
                <w:webHidden/>
              </w:rPr>
              <w:t>26</w:t>
            </w:r>
            <w:r w:rsidR="0013161A">
              <w:rPr>
                <w:noProof/>
                <w:webHidden/>
              </w:rPr>
              <w:fldChar w:fldCharType="end"/>
            </w:r>
          </w:hyperlink>
        </w:p>
        <w:p w14:paraId="0905125A"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85" w:history="1">
            <w:r w:rsidR="0013161A" w:rsidRPr="00BC071B">
              <w:rPr>
                <w:rStyle w:val="Hyperlink"/>
                <w:noProof/>
              </w:rPr>
              <w:t>2.2.2.3</w:t>
            </w:r>
            <w:r w:rsidR="0013161A">
              <w:rPr>
                <w:rFonts w:asciiTheme="minorHAnsi" w:eastAsiaTheme="minorEastAsia" w:hAnsiTheme="minorHAnsi" w:cstheme="minorBidi"/>
                <w:noProof/>
                <w:sz w:val="22"/>
                <w:szCs w:val="22"/>
              </w:rPr>
              <w:tab/>
            </w:r>
            <w:r w:rsidR="0013161A" w:rsidRPr="00BC071B">
              <w:rPr>
                <w:rStyle w:val="Hyperlink"/>
                <w:noProof/>
              </w:rPr>
              <w:t>Weather in the Leech watershed</w:t>
            </w:r>
            <w:r w:rsidR="0013161A">
              <w:rPr>
                <w:noProof/>
                <w:webHidden/>
              </w:rPr>
              <w:tab/>
            </w:r>
            <w:r w:rsidR="0013161A">
              <w:rPr>
                <w:noProof/>
                <w:webHidden/>
              </w:rPr>
              <w:fldChar w:fldCharType="begin"/>
            </w:r>
            <w:r w:rsidR="0013161A">
              <w:rPr>
                <w:noProof/>
                <w:webHidden/>
              </w:rPr>
              <w:instrText xml:space="preserve"> PAGEREF _Toc45753385 \h </w:instrText>
            </w:r>
            <w:r w:rsidR="0013161A">
              <w:rPr>
                <w:noProof/>
                <w:webHidden/>
              </w:rPr>
            </w:r>
            <w:r w:rsidR="0013161A">
              <w:rPr>
                <w:noProof/>
                <w:webHidden/>
              </w:rPr>
              <w:fldChar w:fldCharType="separate"/>
            </w:r>
            <w:r w:rsidR="005A0236">
              <w:rPr>
                <w:noProof/>
                <w:webHidden/>
              </w:rPr>
              <w:t>27</w:t>
            </w:r>
            <w:r w:rsidR="0013161A">
              <w:rPr>
                <w:noProof/>
                <w:webHidden/>
              </w:rPr>
              <w:fldChar w:fldCharType="end"/>
            </w:r>
          </w:hyperlink>
        </w:p>
        <w:p w14:paraId="229DAE09"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6" w:history="1">
            <w:r w:rsidR="0013161A" w:rsidRPr="00BC071B">
              <w:rPr>
                <w:rStyle w:val="Hyperlink"/>
                <w:noProof/>
              </w:rPr>
              <w:t>2.2.2.3.1</w:t>
            </w:r>
            <w:r w:rsidR="0013161A">
              <w:rPr>
                <w:rFonts w:asciiTheme="minorHAnsi" w:eastAsiaTheme="minorEastAsia" w:hAnsiTheme="minorHAnsi" w:cstheme="minorBidi"/>
                <w:noProof/>
                <w:sz w:val="22"/>
                <w:szCs w:val="22"/>
              </w:rPr>
              <w:tab/>
            </w:r>
            <w:r w:rsidR="0013161A" w:rsidRPr="00BC071B">
              <w:rPr>
                <w:rStyle w:val="Hyperlink"/>
                <w:noProof/>
              </w:rPr>
              <w:t>Defining seasons</w:t>
            </w:r>
            <w:r w:rsidR="0013161A">
              <w:rPr>
                <w:noProof/>
                <w:webHidden/>
              </w:rPr>
              <w:tab/>
            </w:r>
            <w:r w:rsidR="0013161A">
              <w:rPr>
                <w:noProof/>
                <w:webHidden/>
              </w:rPr>
              <w:fldChar w:fldCharType="begin"/>
            </w:r>
            <w:r w:rsidR="0013161A">
              <w:rPr>
                <w:noProof/>
                <w:webHidden/>
              </w:rPr>
              <w:instrText xml:space="preserve"> PAGEREF _Toc45753386 \h </w:instrText>
            </w:r>
            <w:r w:rsidR="0013161A">
              <w:rPr>
                <w:noProof/>
                <w:webHidden/>
              </w:rPr>
            </w:r>
            <w:r w:rsidR="0013161A">
              <w:rPr>
                <w:noProof/>
                <w:webHidden/>
              </w:rPr>
              <w:fldChar w:fldCharType="separate"/>
            </w:r>
            <w:r w:rsidR="005A0236">
              <w:rPr>
                <w:noProof/>
                <w:webHidden/>
              </w:rPr>
              <w:t>29</w:t>
            </w:r>
            <w:r w:rsidR="0013161A">
              <w:rPr>
                <w:noProof/>
                <w:webHidden/>
              </w:rPr>
              <w:fldChar w:fldCharType="end"/>
            </w:r>
          </w:hyperlink>
        </w:p>
        <w:p w14:paraId="162A509C"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87" w:history="1">
            <w:r w:rsidR="0013161A" w:rsidRPr="00BC071B">
              <w:rPr>
                <w:rStyle w:val="Hyperlink"/>
                <w:noProof/>
              </w:rPr>
              <w:t>2.3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_Toc45753387 \h </w:instrText>
            </w:r>
            <w:r w:rsidR="0013161A">
              <w:rPr>
                <w:noProof/>
                <w:webHidden/>
              </w:rPr>
            </w:r>
            <w:r w:rsidR="0013161A">
              <w:rPr>
                <w:noProof/>
                <w:webHidden/>
              </w:rPr>
              <w:fldChar w:fldCharType="separate"/>
            </w:r>
            <w:r w:rsidR="005A0236">
              <w:rPr>
                <w:noProof/>
                <w:webHidden/>
              </w:rPr>
              <w:t>30</w:t>
            </w:r>
            <w:r w:rsidR="0013161A">
              <w:rPr>
                <w:noProof/>
                <w:webHidden/>
              </w:rPr>
              <w:fldChar w:fldCharType="end"/>
            </w:r>
          </w:hyperlink>
        </w:p>
        <w:p w14:paraId="70633321"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88" w:history="1">
            <w:r w:rsidR="0013161A" w:rsidRPr="00BC071B">
              <w:rPr>
                <w:rStyle w:val="Hyperlink"/>
                <w:noProof/>
              </w:rPr>
              <w:t>2.3.1</w:t>
            </w:r>
            <w:r w:rsidR="0013161A">
              <w:rPr>
                <w:rFonts w:asciiTheme="minorHAnsi" w:eastAsiaTheme="minorEastAsia" w:hAnsiTheme="minorHAnsi" w:cstheme="minorBidi"/>
                <w:noProof/>
                <w:sz w:val="22"/>
                <w:szCs w:val="22"/>
              </w:rPr>
              <w:tab/>
            </w:r>
            <w:r w:rsidR="0013161A" w:rsidRPr="00BC071B">
              <w:rPr>
                <w:rStyle w:val="Hyperlink"/>
                <w:noProof/>
              </w:rPr>
              <w:t>Vertical rack sampling quality control</w:t>
            </w:r>
            <w:r w:rsidR="0013161A">
              <w:rPr>
                <w:noProof/>
                <w:webHidden/>
              </w:rPr>
              <w:tab/>
            </w:r>
            <w:r w:rsidR="0013161A">
              <w:rPr>
                <w:noProof/>
                <w:webHidden/>
              </w:rPr>
              <w:fldChar w:fldCharType="begin"/>
            </w:r>
            <w:r w:rsidR="0013161A">
              <w:rPr>
                <w:noProof/>
                <w:webHidden/>
              </w:rPr>
              <w:instrText xml:space="preserve"> PAGEREF _Toc45753388 \h </w:instrText>
            </w:r>
            <w:r w:rsidR="0013161A">
              <w:rPr>
                <w:noProof/>
                <w:webHidden/>
              </w:rPr>
            </w:r>
            <w:r w:rsidR="0013161A">
              <w:rPr>
                <w:noProof/>
                <w:webHidden/>
              </w:rPr>
              <w:fldChar w:fldCharType="separate"/>
            </w:r>
            <w:r w:rsidR="005A0236">
              <w:rPr>
                <w:noProof/>
                <w:webHidden/>
              </w:rPr>
              <w:t>31</w:t>
            </w:r>
            <w:r w:rsidR="0013161A">
              <w:rPr>
                <w:noProof/>
                <w:webHidden/>
              </w:rPr>
              <w:fldChar w:fldCharType="end"/>
            </w:r>
          </w:hyperlink>
        </w:p>
        <w:p w14:paraId="28AD7D9D"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89" w:history="1">
            <w:r w:rsidR="0013161A" w:rsidRPr="00BC071B">
              <w:rPr>
                <w:rStyle w:val="Hyperlink"/>
                <w:noProof/>
              </w:rPr>
              <w:t>2.3.2</w:t>
            </w:r>
            <w:r w:rsidR="0013161A">
              <w:rPr>
                <w:rFonts w:asciiTheme="minorHAnsi" w:eastAsiaTheme="minorEastAsia" w:hAnsiTheme="minorHAnsi" w:cstheme="minorBidi"/>
                <w:noProof/>
                <w:sz w:val="22"/>
                <w:szCs w:val="22"/>
              </w:rPr>
              <w:tab/>
            </w:r>
            <w:r w:rsidR="0013161A" w:rsidRPr="00BC071B">
              <w:rPr>
                <w:rStyle w:val="Hyperlink"/>
                <w:noProof/>
              </w:rPr>
              <w:t>Seasonal delineation</w:t>
            </w:r>
            <w:r w:rsidR="0013161A">
              <w:rPr>
                <w:noProof/>
                <w:webHidden/>
              </w:rPr>
              <w:tab/>
            </w:r>
            <w:r w:rsidR="0013161A">
              <w:rPr>
                <w:noProof/>
                <w:webHidden/>
              </w:rPr>
              <w:fldChar w:fldCharType="begin"/>
            </w:r>
            <w:r w:rsidR="0013161A">
              <w:rPr>
                <w:noProof/>
                <w:webHidden/>
              </w:rPr>
              <w:instrText xml:space="preserve"> PAGEREF _Toc45753389 \h </w:instrText>
            </w:r>
            <w:r w:rsidR="0013161A">
              <w:rPr>
                <w:noProof/>
                <w:webHidden/>
              </w:rPr>
            </w:r>
            <w:r w:rsidR="0013161A">
              <w:rPr>
                <w:noProof/>
                <w:webHidden/>
              </w:rPr>
              <w:fldChar w:fldCharType="separate"/>
            </w:r>
            <w:r w:rsidR="005A0236">
              <w:rPr>
                <w:noProof/>
                <w:webHidden/>
              </w:rPr>
              <w:t>36</w:t>
            </w:r>
            <w:r w:rsidR="0013161A">
              <w:rPr>
                <w:noProof/>
                <w:webHidden/>
              </w:rPr>
              <w:fldChar w:fldCharType="end"/>
            </w:r>
          </w:hyperlink>
        </w:p>
        <w:p w14:paraId="22B8B6F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0" w:history="1">
            <w:r w:rsidR="0013161A" w:rsidRPr="00BC071B">
              <w:rPr>
                <w:rStyle w:val="Hyperlink"/>
                <w:noProof/>
              </w:rPr>
              <w:t>2.3.3</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_Toc45753390 \h </w:instrText>
            </w:r>
            <w:r w:rsidR="0013161A">
              <w:rPr>
                <w:noProof/>
                <w:webHidden/>
              </w:rPr>
            </w:r>
            <w:r w:rsidR="0013161A">
              <w:rPr>
                <w:noProof/>
                <w:webHidden/>
              </w:rPr>
              <w:fldChar w:fldCharType="separate"/>
            </w:r>
            <w:r w:rsidR="005A0236">
              <w:rPr>
                <w:noProof/>
                <w:webHidden/>
              </w:rPr>
              <w:t>39</w:t>
            </w:r>
            <w:r w:rsidR="0013161A">
              <w:rPr>
                <w:noProof/>
                <w:webHidden/>
              </w:rPr>
              <w:fldChar w:fldCharType="end"/>
            </w:r>
          </w:hyperlink>
        </w:p>
        <w:p w14:paraId="235108A4"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1" w:history="1">
            <w:r w:rsidR="0013161A" w:rsidRPr="00BC071B">
              <w:rPr>
                <w:rStyle w:val="Hyperlink"/>
                <w:noProof/>
              </w:rPr>
              <w:t>2.3.4</w:t>
            </w:r>
            <w:r w:rsidR="0013161A">
              <w:rPr>
                <w:rFonts w:asciiTheme="minorHAnsi" w:eastAsiaTheme="minorEastAsia" w:hAnsiTheme="minorHAnsi" w:cstheme="minorBidi"/>
                <w:noProof/>
                <w:sz w:val="22"/>
                <w:szCs w:val="22"/>
              </w:rPr>
              <w:tab/>
            </w:r>
            <w:r w:rsidR="0013161A" w:rsidRPr="00BC071B">
              <w:rPr>
                <w:rStyle w:val="Hyperlink"/>
                <w:noProof/>
              </w:rPr>
              <w:t>Temporal patterns in DOC &amp; NOM</w:t>
            </w:r>
            <w:r w:rsidR="0013161A">
              <w:rPr>
                <w:noProof/>
                <w:webHidden/>
              </w:rPr>
              <w:tab/>
            </w:r>
            <w:r w:rsidR="0013161A">
              <w:rPr>
                <w:noProof/>
                <w:webHidden/>
              </w:rPr>
              <w:fldChar w:fldCharType="begin"/>
            </w:r>
            <w:r w:rsidR="0013161A">
              <w:rPr>
                <w:noProof/>
                <w:webHidden/>
              </w:rPr>
              <w:instrText xml:space="preserve"> PAGEREF _Toc45753391 \h </w:instrText>
            </w:r>
            <w:r w:rsidR="0013161A">
              <w:rPr>
                <w:noProof/>
                <w:webHidden/>
              </w:rPr>
            </w:r>
            <w:r w:rsidR="0013161A">
              <w:rPr>
                <w:noProof/>
                <w:webHidden/>
              </w:rPr>
              <w:fldChar w:fldCharType="separate"/>
            </w:r>
            <w:r w:rsidR="005A0236">
              <w:rPr>
                <w:noProof/>
                <w:webHidden/>
              </w:rPr>
              <w:t>44</w:t>
            </w:r>
            <w:r w:rsidR="0013161A">
              <w:rPr>
                <w:noProof/>
                <w:webHidden/>
              </w:rPr>
              <w:fldChar w:fldCharType="end"/>
            </w:r>
          </w:hyperlink>
        </w:p>
        <w:p w14:paraId="76C5314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92" w:history="1">
            <w:r w:rsidR="0013161A" w:rsidRPr="00BC071B">
              <w:rPr>
                <w:rStyle w:val="Hyperlink"/>
                <w:noProof/>
              </w:rPr>
              <w:t>2.3.4.1</w:t>
            </w:r>
            <w:r w:rsidR="0013161A">
              <w:rPr>
                <w:rFonts w:asciiTheme="minorHAnsi" w:eastAsiaTheme="minorEastAsia" w:hAnsiTheme="minorHAnsi" w:cstheme="minorBidi"/>
                <w:noProof/>
                <w:sz w:val="22"/>
                <w:szCs w:val="22"/>
              </w:rPr>
              <w:tab/>
            </w:r>
            <w:r w:rsidR="0013161A" w:rsidRPr="00BC071B">
              <w:rPr>
                <w:rStyle w:val="Hyperlink"/>
                <w:noProof/>
              </w:rPr>
              <w:t>Seasonal changes in NOM character</w:t>
            </w:r>
            <w:r w:rsidR="0013161A">
              <w:rPr>
                <w:noProof/>
                <w:webHidden/>
              </w:rPr>
              <w:tab/>
            </w:r>
            <w:r w:rsidR="0013161A">
              <w:rPr>
                <w:noProof/>
                <w:webHidden/>
              </w:rPr>
              <w:fldChar w:fldCharType="begin"/>
            </w:r>
            <w:r w:rsidR="0013161A">
              <w:rPr>
                <w:noProof/>
                <w:webHidden/>
              </w:rPr>
              <w:instrText xml:space="preserve"> PAGEREF _Toc45753392 \h </w:instrText>
            </w:r>
            <w:r w:rsidR="0013161A">
              <w:rPr>
                <w:noProof/>
                <w:webHidden/>
              </w:rPr>
            </w:r>
            <w:r w:rsidR="0013161A">
              <w:rPr>
                <w:noProof/>
                <w:webHidden/>
              </w:rPr>
              <w:fldChar w:fldCharType="separate"/>
            </w:r>
            <w:r w:rsidR="005A0236">
              <w:rPr>
                <w:noProof/>
                <w:webHidden/>
              </w:rPr>
              <w:t>46</w:t>
            </w:r>
            <w:r w:rsidR="0013161A">
              <w:rPr>
                <w:noProof/>
                <w:webHidden/>
              </w:rPr>
              <w:fldChar w:fldCharType="end"/>
            </w:r>
          </w:hyperlink>
        </w:p>
        <w:p w14:paraId="060139E2"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3" w:history="1">
            <w:r w:rsidR="0013161A" w:rsidRPr="00BC071B">
              <w:rPr>
                <w:rStyle w:val="Hyperlink"/>
                <w:noProof/>
              </w:rPr>
              <w:t>2.4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_Toc45753393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78163D95"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4" w:history="1">
            <w:r w:rsidR="0013161A" w:rsidRPr="00BC071B">
              <w:rPr>
                <w:rStyle w:val="Hyperlink"/>
                <w:noProof/>
              </w:rPr>
              <w:t>2.5</w:t>
            </w:r>
            <w:r w:rsidR="0013161A">
              <w:rPr>
                <w:rFonts w:asciiTheme="minorHAnsi" w:eastAsiaTheme="minorEastAsia" w:hAnsiTheme="minorHAnsi" w:cstheme="minorBidi"/>
                <w:noProof/>
                <w:sz w:val="22"/>
              </w:rPr>
              <w:tab/>
            </w:r>
            <w:r w:rsidR="0013161A" w:rsidRPr="00BC071B">
              <w:rPr>
                <w:rStyle w:val="Hyperlink"/>
                <w:noProof/>
              </w:rPr>
              <w:t>Conclusions and future directions</w:t>
            </w:r>
            <w:r w:rsidR="0013161A">
              <w:rPr>
                <w:noProof/>
                <w:webHidden/>
              </w:rPr>
              <w:tab/>
            </w:r>
            <w:r w:rsidR="0013161A">
              <w:rPr>
                <w:noProof/>
                <w:webHidden/>
              </w:rPr>
              <w:fldChar w:fldCharType="begin"/>
            </w:r>
            <w:r w:rsidR="0013161A">
              <w:rPr>
                <w:noProof/>
                <w:webHidden/>
              </w:rPr>
              <w:instrText xml:space="preserve"> PAGEREF _Toc45753394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08457CF6"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95" w:history="1">
            <w:r w:rsidR="0013161A" w:rsidRPr="00BC071B">
              <w:rPr>
                <w:rStyle w:val="Hyperlink"/>
                <w:noProof/>
              </w:rPr>
              <w:t>Chapter 3: Hydrochemical dynamics: river, DOC &amp; NOM event responses</w:t>
            </w:r>
            <w:r w:rsidR="0013161A">
              <w:rPr>
                <w:noProof/>
                <w:webHidden/>
              </w:rPr>
              <w:tab/>
            </w:r>
            <w:r w:rsidR="0013161A">
              <w:rPr>
                <w:noProof/>
                <w:webHidden/>
              </w:rPr>
              <w:fldChar w:fldCharType="begin"/>
            </w:r>
            <w:r w:rsidR="0013161A">
              <w:rPr>
                <w:noProof/>
                <w:webHidden/>
              </w:rPr>
              <w:instrText xml:space="preserve"> PAGEREF _Toc45753395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6CD7985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6" w:history="1">
            <w:r w:rsidR="0013161A" w:rsidRPr="00BC071B">
              <w:rPr>
                <w:rStyle w:val="Hyperlink"/>
                <w:noProof/>
              </w:rPr>
              <w:t>3.1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_Toc45753396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25FC63E7"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7" w:history="1">
            <w:r w:rsidR="0013161A" w:rsidRPr="00BC071B">
              <w:rPr>
                <w:rStyle w:val="Hyperlink"/>
                <w:noProof/>
              </w:rPr>
              <w:t>3.1.1</w:t>
            </w:r>
            <w:r w:rsidR="0013161A">
              <w:rPr>
                <w:rFonts w:asciiTheme="minorHAnsi" w:eastAsiaTheme="minorEastAsia" w:hAnsiTheme="minorHAnsi" w:cstheme="minorBidi"/>
                <w:noProof/>
                <w:sz w:val="22"/>
                <w:szCs w:val="22"/>
              </w:rPr>
              <w:tab/>
            </w:r>
            <w:r w:rsidR="0013161A" w:rsidRPr="00BC071B">
              <w:rPr>
                <w:rStyle w:val="Hyperlink"/>
                <w:noProof/>
              </w:rPr>
              <w:t>Watershed processes and water quality</w:t>
            </w:r>
            <w:r w:rsidR="0013161A">
              <w:rPr>
                <w:noProof/>
                <w:webHidden/>
              </w:rPr>
              <w:tab/>
            </w:r>
            <w:r w:rsidR="0013161A">
              <w:rPr>
                <w:noProof/>
                <w:webHidden/>
              </w:rPr>
              <w:fldChar w:fldCharType="begin"/>
            </w:r>
            <w:r w:rsidR="0013161A">
              <w:rPr>
                <w:noProof/>
                <w:webHidden/>
              </w:rPr>
              <w:instrText xml:space="preserve"> PAGEREF _Toc45753397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5E91592D"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98" w:history="1">
            <w:r w:rsidR="0013161A" w:rsidRPr="00BC071B">
              <w:rPr>
                <w:rStyle w:val="Hyperlink"/>
                <w:noProof/>
              </w:rPr>
              <w:t>3.1.1.1</w:t>
            </w:r>
            <w:r w:rsidR="0013161A">
              <w:rPr>
                <w:rFonts w:asciiTheme="minorHAnsi" w:eastAsiaTheme="minorEastAsia" w:hAnsiTheme="minorHAnsi" w:cstheme="minorBidi"/>
                <w:noProof/>
                <w:sz w:val="22"/>
                <w:szCs w:val="22"/>
              </w:rPr>
              <w:tab/>
            </w:r>
            <w:r w:rsidR="0013161A" w:rsidRPr="00BC071B">
              <w:rPr>
                <w:rStyle w:val="Hyperlink"/>
                <w:noProof/>
              </w:rPr>
              <w:t>Event based sampling</w:t>
            </w:r>
            <w:r w:rsidR="0013161A">
              <w:rPr>
                <w:noProof/>
                <w:webHidden/>
              </w:rPr>
              <w:tab/>
            </w:r>
            <w:r w:rsidR="0013161A">
              <w:rPr>
                <w:noProof/>
                <w:webHidden/>
              </w:rPr>
              <w:fldChar w:fldCharType="begin"/>
            </w:r>
            <w:r w:rsidR="0013161A">
              <w:rPr>
                <w:noProof/>
                <w:webHidden/>
              </w:rPr>
              <w:instrText xml:space="preserve"> PAGEREF _Toc45753398 \h </w:instrText>
            </w:r>
            <w:r w:rsidR="0013161A">
              <w:rPr>
                <w:noProof/>
                <w:webHidden/>
              </w:rPr>
            </w:r>
            <w:r w:rsidR="0013161A">
              <w:rPr>
                <w:noProof/>
                <w:webHidden/>
              </w:rPr>
              <w:fldChar w:fldCharType="separate"/>
            </w:r>
            <w:r w:rsidR="005A0236">
              <w:rPr>
                <w:noProof/>
                <w:webHidden/>
              </w:rPr>
              <w:t>53</w:t>
            </w:r>
            <w:r w:rsidR="0013161A">
              <w:rPr>
                <w:noProof/>
                <w:webHidden/>
              </w:rPr>
              <w:fldChar w:fldCharType="end"/>
            </w:r>
          </w:hyperlink>
        </w:p>
        <w:p w14:paraId="0916FF66"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9" w:history="1">
            <w:r w:rsidR="0013161A" w:rsidRPr="00BC071B">
              <w:rPr>
                <w:rStyle w:val="Hyperlink"/>
                <w:noProof/>
              </w:rPr>
              <w:t>3.2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_Toc45753399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52509CA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0" w:history="1">
            <w:r w:rsidR="0013161A" w:rsidRPr="00BC071B">
              <w:rPr>
                <w:rStyle w:val="Hyperlink"/>
                <w:noProof/>
              </w:rPr>
              <w:t>3.2.1</w:t>
            </w:r>
            <w:r w:rsidR="0013161A">
              <w:rPr>
                <w:rFonts w:asciiTheme="minorHAnsi" w:eastAsiaTheme="minorEastAsia" w:hAnsiTheme="minorHAnsi" w:cstheme="minorBidi"/>
                <w:noProof/>
                <w:sz w:val="22"/>
                <w:szCs w:val="22"/>
              </w:rPr>
              <w:tab/>
            </w:r>
            <w:r w:rsidR="0013161A" w:rsidRPr="00BC071B">
              <w:rPr>
                <w:rStyle w:val="Hyperlink"/>
                <w:noProof/>
              </w:rPr>
              <w:t>Leech River Watershed</w:t>
            </w:r>
            <w:r w:rsidR="0013161A">
              <w:rPr>
                <w:noProof/>
                <w:webHidden/>
              </w:rPr>
              <w:tab/>
            </w:r>
            <w:r w:rsidR="0013161A">
              <w:rPr>
                <w:noProof/>
                <w:webHidden/>
              </w:rPr>
              <w:fldChar w:fldCharType="begin"/>
            </w:r>
            <w:r w:rsidR="0013161A">
              <w:rPr>
                <w:noProof/>
                <w:webHidden/>
              </w:rPr>
              <w:instrText xml:space="preserve"> PAGEREF _Toc45753400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7997BAFD"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1" w:history="1">
            <w:r w:rsidR="0013161A" w:rsidRPr="00BC071B">
              <w:rPr>
                <w:rStyle w:val="Hyperlink"/>
                <w:noProof/>
              </w:rPr>
              <w:t>3.2.2</w:t>
            </w:r>
            <w:r w:rsidR="0013161A">
              <w:rPr>
                <w:rFonts w:asciiTheme="minorHAnsi" w:eastAsiaTheme="minorEastAsia" w:hAnsiTheme="minorHAnsi" w:cstheme="minorBidi"/>
                <w:noProof/>
                <w:sz w:val="22"/>
                <w:szCs w:val="22"/>
              </w:rPr>
              <w:tab/>
            </w:r>
            <w:r w:rsidR="0013161A" w:rsidRPr="00BC071B">
              <w:rPr>
                <w:rStyle w:val="Hyperlink"/>
                <w:noProof/>
              </w:rPr>
              <w:t>Monitoring sites and sub-basin characteristics</w:t>
            </w:r>
            <w:r w:rsidR="0013161A">
              <w:rPr>
                <w:noProof/>
                <w:webHidden/>
              </w:rPr>
              <w:tab/>
            </w:r>
            <w:r w:rsidR="0013161A">
              <w:rPr>
                <w:noProof/>
                <w:webHidden/>
              </w:rPr>
              <w:fldChar w:fldCharType="begin"/>
            </w:r>
            <w:r w:rsidR="0013161A">
              <w:rPr>
                <w:noProof/>
                <w:webHidden/>
              </w:rPr>
              <w:instrText xml:space="preserve"> PAGEREF _Toc45753401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4CED7EC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2" w:history="1">
            <w:r w:rsidR="0013161A" w:rsidRPr="00BC071B">
              <w:rPr>
                <w:rStyle w:val="Hyperlink"/>
                <w:noProof/>
              </w:rPr>
              <w:t>3.2.3</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_Toc45753402 \h </w:instrText>
            </w:r>
            <w:r w:rsidR="0013161A">
              <w:rPr>
                <w:noProof/>
                <w:webHidden/>
              </w:rPr>
            </w:r>
            <w:r w:rsidR="0013161A">
              <w:rPr>
                <w:noProof/>
                <w:webHidden/>
              </w:rPr>
              <w:fldChar w:fldCharType="separate"/>
            </w:r>
            <w:r w:rsidR="005A0236">
              <w:rPr>
                <w:noProof/>
                <w:webHidden/>
              </w:rPr>
              <w:t>60</w:t>
            </w:r>
            <w:r w:rsidR="0013161A">
              <w:rPr>
                <w:noProof/>
                <w:webHidden/>
              </w:rPr>
              <w:fldChar w:fldCharType="end"/>
            </w:r>
          </w:hyperlink>
        </w:p>
        <w:p w14:paraId="4E26B1A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3" w:history="1">
            <w:r w:rsidR="0013161A" w:rsidRPr="00BC071B">
              <w:rPr>
                <w:rStyle w:val="Hyperlink"/>
                <w:noProof/>
              </w:rPr>
              <w:t>3.2.4</w:t>
            </w:r>
            <w:r w:rsidR="0013161A">
              <w:rPr>
                <w:rFonts w:asciiTheme="minorHAnsi" w:eastAsiaTheme="minorEastAsia" w:hAnsiTheme="minorHAnsi" w:cstheme="minorBidi"/>
                <w:noProof/>
                <w:sz w:val="22"/>
                <w:szCs w:val="22"/>
              </w:rPr>
              <w:tab/>
            </w:r>
            <w:r w:rsidR="0013161A" w:rsidRPr="00BC071B">
              <w:rPr>
                <w:rStyle w:val="Hyperlink"/>
                <w:noProof/>
              </w:rPr>
              <w:t>Defining events</w:t>
            </w:r>
            <w:r w:rsidR="0013161A">
              <w:rPr>
                <w:noProof/>
                <w:webHidden/>
              </w:rPr>
              <w:tab/>
            </w:r>
            <w:r w:rsidR="0013161A">
              <w:rPr>
                <w:noProof/>
                <w:webHidden/>
              </w:rPr>
              <w:fldChar w:fldCharType="begin"/>
            </w:r>
            <w:r w:rsidR="0013161A">
              <w:rPr>
                <w:noProof/>
                <w:webHidden/>
              </w:rPr>
              <w:instrText xml:space="preserve"> PAGEREF _Toc45753403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D792C94"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04" w:history="1">
            <w:r w:rsidR="0013161A" w:rsidRPr="00BC071B">
              <w:rPr>
                <w:rStyle w:val="Hyperlink"/>
                <w:noProof/>
              </w:rPr>
              <w:t>3.3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_Toc45753404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6CB0015B"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5" w:history="1">
            <w:r w:rsidR="0013161A" w:rsidRPr="00BC071B">
              <w:rPr>
                <w:rStyle w:val="Hyperlink"/>
                <w:noProof/>
              </w:rPr>
              <w:t>3.3.1</w:t>
            </w:r>
            <w:r w:rsidR="0013161A">
              <w:rPr>
                <w:rFonts w:asciiTheme="minorHAnsi" w:eastAsiaTheme="minorEastAsia" w:hAnsiTheme="minorHAnsi" w:cstheme="minorBidi"/>
                <w:noProof/>
                <w:sz w:val="22"/>
                <w:szCs w:val="22"/>
              </w:rPr>
              <w:tab/>
            </w:r>
            <w:r w:rsidR="0013161A" w:rsidRPr="00BC071B">
              <w:rPr>
                <w:rStyle w:val="Hyperlink"/>
                <w:noProof/>
              </w:rPr>
              <w:t>Rain events</w:t>
            </w:r>
            <w:r w:rsidR="0013161A">
              <w:rPr>
                <w:noProof/>
                <w:webHidden/>
              </w:rPr>
              <w:tab/>
            </w:r>
            <w:r w:rsidR="0013161A">
              <w:rPr>
                <w:noProof/>
                <w:webHidden/>
              </w:rPr>
              <w:fldChar w:fldCharType="begin"/>
            </w:r>
            <w:r w:rsidR="0013161A">
              <w:rPr>
                <w:noProof/>
                <w:webHidden/>
              </w:rPr>
              <w:instrText xml:space="preserve"> PAGEREF _Toc45753405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730E6DC"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6" w:history="1">
            <w:r w:rsidR="0013161A" w:rsidRPr="00BC071B">
              <w:rPr>
                <w:rStyle w:val="Hyperlink"/>
                <w:noProof/>
              </w:rPr>
              <w:t>3.3.2</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_Toc45753406 \h </w:instrText>
            </w:r>
            <w:r w:rsidR="0013161A">
              <w:rPr>
                <w:noProof/>
                <w:webHidden/>
              </w:rPr>
            </w:r>
            <w:r w:rsidR="0013161A">
              <w:rPr>
                <w:noProof/>
                <w:webHidden/>
              </w:rPr>
              <w:fldChar w:fldCharType="separate"/>
            </w:r>
            <w:r w:rsidR="005A0236">
              <w:rPr>
                <w:noProof/>
                <w:webHidden/>
              </w:rPr>
              <w:t>65</w:t>
            </w:r>
            <w:r w:rsidR="0013161A">
              <w:rPr>
                <w:noProof/>
                <w:webHidden/>
              </w:rPr>
              <w:fldChar w:fldCharType="end"/>
            </w:r>
          </w:hyperlink>
        </w:p>
        <w:p w14:paraId="6A1567DA"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407" w:history="1">
            <w:r w:rsidR="0013161A" w:rsidRPr="00BC071B">
              <w:rPr>
                <w:rStyle w:val="Hyperlink"/>
                <w:noProof/>
              </w:rPr>
              <w:t>3.3.2.1</w:t>
            </w:r>
            <w:r w:rsidR="0013161A">
              <w:rPr>
                <w:rFonts w:asciiTheme="minorHAnsi" w:eastAsiaTheme="minorEastAsia" w:hAnsiTheme="minorHAnsi" w:cstheme="minorBidi"/>
                <w:noProof/>
                <w:sz w:val="22"/>
                <w:szCs w:val="22"/>
              </w:rPr>
              <w:tab/>
            </w:r>
            <w:r w:rsidR="0013161A" w:rsidRPr="00BC071B">
              <w:rPr>
                <w:rStyle w:val="Hyperlink"/>
                <w:noProof/>
              </w:rPr>
              <w:t>Spatial and temporal patterns in DOC &amp; NOM</w:t>
            </w:r>
            <w:r w:rsidR="0013161A">
              <w:rPr>
                <w:noProof/>
                <w:webHidden/>
              </w:rPr>
              <w:tab/>
            </w:r>
            <w:r w:rsidR="0013161A">
              <w:rPr>
                <w:noProof/>
                <w:webHidden/>
              </w:rPr>
              <w:fldChar w:fldCharType="begin"/>
            </w:r>
            <w:r w:rsidR="0013161A">
              <w:rPr>
                <w:noProof/>
                <w:webHidden/>
              </w:rPr>
              <w:instrText xml:space="preserve"> PAGEREF _Toc45753407 \h </w:instrText>
            </w:r>
            <w:r w:rsidR="0013161A">
              <w:rPr>
                <w:noProof/>
                <w:webHidden/>
              </w:rPr>
            </w:r>
            <w:r w:rsidR="0013161A">
              <w:rPr>
                <w:noProof/>
                <w:webHidden/>
              </w:rPr>
              <w:fldChar w:fldCharType="separate"/>
            </w:r>
            <w:r w:rsidR="005A0236">
              <w:rPr>
                <w:noProof/>
                <w:webHidden/>
              </w:rPr>
              <w:t>67</w:t>
            </w:r>
            <w:r w:rsidR="0013161A">
              <w:rPr>
                <w:noProof/>
                <w:webHidden/>
              </w:rPr>
              <w:fldChar w:fldCharType="end"/>
            </w:r>
          </w:hyperlink>
        </w:p>
        <w:p w14:paraId="523DFF8B"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8" w:history="1">
            <w:r w:rsidR="0013161A" w:rsidRPr="00BC071B">
              <w:rPr>
                <w:rStyle w:val="Hyperlink"/>
                <w:noProof/>
              </w:rPr>
              <w:t>3.3.3</w:t>
            </w:r>
            <w:r w:rsidR="0013161A">
              <w:rPr>
                <w:rFonts w:asciiTheme="minorHAnsi" w:eastAsiaTheme="minorEastAsia" w:hAnsiTheme="minorHAnsi" w:cstheme="minorBidi"/>
                <w:noProof/>
                <w:sz w:val="22"/>
                <w:szCs w:val="22"/>
              </w:rPr>
              <w:tab/>
            </w:r>
            <w:r w:rsidR="0013161A" w:rsidRPr="00BC071B">
              <w:rPr>
                <w:rStyle w:val="Hyperlink"/>
                <w:noProof/>
              </w:rPr>
              <w:t>River response in relation to DOC &amp; NOM</w:t>
            </w:r>
            <w:r w:rsidR="0013161A">
              <w:rPr>
                <w:noProof/>
                <w:webHidden/>
              </w:rPr>
              <w:tab/>
            </w:r>
            <w:r w:rsidR="0013161A">
              <w:rPr>
                <w:noProof/>
                <w:webHidden/>
              </w:rPr>
              <w:fldChar w:fldCharType="begin"/>
            </w:r>
            <w:r w:rsidR="0013161A">
              <w:rPr>
                <w:noProof/>
                <w:webHidden/>
              </w:rPr>
              <w:instrText xml:space="preserve"> PAGEREF _Toc45753408 \h </w:instrText>
            </w:r>
            <w:r w:rsidR="0013161A">
              <w:rPr>
                <w:noProof/>
                <w:webHidden/>
              </w:rPr>
            </w:r>
            <w:r w:rsidR="0013161A">
              <w:rPr>
                <w:noProof/>
                <w:webHidden/>
              </w:rPr>
              <w:fldChar w:fldCharType="separate"/>
            </w:r>
            <w:r w:rsidR="005A0236">
              <w:rPr>
                <w:noProof/>
                <w:webHidden/>
              </w:rPr>
              <w:t>69</w:t>
            </w:r>
            <w:r w:rsidR="0013161A">
              <w:rPr>
                <w:noProof/>
                <w:webHidden/>
              </w:rPr>
              <w:fldChar w:fldCharType="end"/>
            </w:r>
          </w:hyperlink>
        </w:p>
        <w:p w14:paraId="2F81602C"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9" w:history="1">
            <w:r w:rsidR="0013161A" w:rsidRPr="00BC071B">
              <w:rPr>
                <w:rStyle w:val="Hyperlink"/>
                <w:noProof/>
              </w:rPr>
              <w:t>3.3.4</w:t>
            </w:r>
            <w:r w:rsidR="0013161A">
              <w:rPr>
                <w:rFonts w:asciiTheme="minorHAnsi" w:eastAsiaTheme="minorEastAsia" w:hAnsiTheme="minorHAnsi" w:cstheme="minorBidi"/>
                <w:noProof/>
                <w:sz w:val="22"/>
                <w:szCs w:val="22"/>
              </w:rPr>
              <w:tab/>
            </w:r>
            <w:r w:rsidR="0013161A" w:rsidRPr="00BC071B">
              <w:rPr>
                <w:rStyle w:val="Hyperlink"/>
                <w:noProof/>
              </w:rPr>
              <w:t>spatial and temporal variance and synchrony in stage</w:t>
            </w:r>
            <w:r w:rsidR="0013161A">
              <w:rPr>
                <w:noProof/>
                <w:webHidden/>
              </w:rPr>
              <w:tab/>
            </w:r>
            <w:r w:rsidR="0013161A">
              <w:rPr>
                <w:noProof/>
                <w:webHidden/>
              </w:rPr>
              <w:fldChar w:fldCharType="begin"/>
            </w:r>
            <w:r w:rsidR="0013161A">
              <w:rPr>
                <w:noProof/>
                <w:webHidden/>
              </w:rPr>
              <w:instrText xml:space="preserve"> PAGEREF _Toc45753409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1153485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0" w:history="1">
            <w:r w:rsidR="0013161A" w:rsidRPr="00BC071B">
              <w:rPr>
                <w:rStyle w:val="Hyperlink"/>
                <w:noProof/>
              </w:rPr>
              <w:t>3.3.5</w:t>
            </w:r>
            <w:r w:rsidR="0013161A">
              <w:rPr>
                <w:rFonts w:asciiTheme="minorHAnsi" w:eastAsiaTheme="minorEastAsia" w:hAnsiTheme="minorHAnsi" w:cstheme="minorBidi"/>
                <w:noProof/>
                <w:sz w:val="22"/>
                <w:szCs w:val="22"/>
              </w:rPr>
              <w:tab/>
            </w:r>
            <w:r w:rsidR="0013161A" w:rsidRPr="00BC071B">
              <w:rPr>
                <w:rStyle w:val="Hyperlink"/>
                <w:noProof/>
              </w:rPr>
              <w:t>Rising stage &amp; NOM dynamics</w:t>
            </w:r>
            <w:r w:rsidR="0013161A">
              <w:rPr>
                <w:noProof/>
                <w:webHidden/>
              </w:rPr>
              <w:tab/>
            </w:r>
            <w:r w:rsidR="0013161A">
              <w:rPr>
                <w:noProof/>
                <w:webHidden/>
              </w:rPr>
              <w:fldChar w:fldCharType="begin"/>
            </w:r>
            <w:r w:rsidR="0013161A">
              <w:rPr>
                <w:noProof/>
                <w:webHidden/>
              </w:rPr>
              <w:instrText xml:space="preserve"> PAGEREF _Toc45753410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4309CDC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1" w:history="1">
            <w:r w:rsidR="0013161A" w:rsidRPr="00BC071B">
              <w:rPr>
                <w:rStyle w:val="Hyperlink"/>
                <w:noProof/>
              </w:rPr>
              <w:t>3.3.6</w:t>
            </w:r>
            <w:r w:rsidR="0013161A">
              <w:rPr>
                <w:rFonts w:asciiTheme="minorHAnsi" w:eastAsiaTheme="minorEastAsia" w:hAnsiTheme="minorHAnsi" w:cstheme="minorBidi"/>
                <w:noProof/>
                <w:sz w:val="22"/>
                <w:szCs w:val="22"/>
              </w:rPr>
              <w:tab/>
            </w:r>
            <w:r w:rsidR="0013161A" w:rsidRPr="00BC071B">
              <w:rPr>
                <w:rStyle w:val="Hyperlink"/>
                <w:noProof/>
              </w:rPr>
              <w:t>Spatiotemporal synchrony in local extrema: river stage and DOC</w:t>
            </w:r>
            <w:r w:rsidR="0013161A">
              <w:rPr>
                <w:noProof/>
                <w:webHidden/>
              </w:rPr>
              <w:tab/>
            </w:r>
            <w:r w:rsidR="0013161A">
              <w:rPr>
                <w:noProof/>
                <w:webHidden/>
              </w:rPr>
              <w:fldChar w:fldCharType="begin"/>
            </w:r>
            <w:r w:rsidR="0013161A">
              <w:rPr>
                <w:noProof/>
                <w:webHidden/>
              </w:rPr>
              <w:instrText xml:space="preserve"> PAGEREF _Toc45753411 \h </w:instrText>
            </w:r>
            <w:r w:rsidR="0013161A">
              <w:rPr>
                <w:noProof/>
                <w:webHidden/>
              </w:rPr>
            </w:r>
            <w:r w:rsidR="0013161A">
              <w:rPr>
                <w:noProof/>
                <w:webHidden/>
              </w:rPr>
              <w:fldChar w:fldCharType="separate"/>
            </w:r>
            <w:r w:rsidR="005A0236">
              <w:rPr>
                <w:noProof/>
                <w:webHidden/>
              </w:rPr>
              <w:t>72</w:t>
            </w:r>
            <w:r w:rsidR="0013161A">
              <w:rPr>
                <w:noProof/>
                <w:webHidden/>
              </w:rPr>
              <w:fldChar w:fldCharType="end"/>
            </w:r>
          </w:hyperlink>
        </w:p>
        <w:p w14:paraId="6A270A6D"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2" w:history="1">
            <w:r w:rsidR="0013161A" w:rsidRPr="00BC071B">
              <w:rPr>
                <w:rStyle w:val="Hyperlink"/>
                <w:noProof/>
              </w:rPr>
              <w:t>3.4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_Toc45753412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76C7E2F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3" w:history="1">
            <w:r w:rsidR="0013161A" w:rsidRPr="00BC071B">
              <w:rPr>
                <w:rStyle w:val="Hyperlink"/>
                <w:noProof/>
              </w:rPr>
              <w:t>3.5</w:t>
            </w:r>
            <w:r w:rsidR="0013161A">
              <w:rPr>
                <w:rFonts w:asciiTheme="minorHAnsi" w:eastAsiaTheme="minorEastAsia" w:hAnsiTheme="minorHAnsi" w:cstheme="minorBidi"/>
                <w:noProof/>
                <w:sz w:val="22"/>
              </w:rPr>
              <w:tab/>
            </w:r>
            <w:r w:rsidR="0013161A" w:rsidRPr="00BC071B">
              <w:rPr>
                <w:rStyle w:val="Hyperlink"/>
                <w:noProof/>
              </w:rPr>
              <w:t>Conculsions</w:t>
            </w:r>
            <w:r w:rsidR="0013161A">
              <w:rPr>
                <w:noProof/>
                <w:webHidden/>
              </w:rPr>
              <w:tab/>
            </w:r>
            <w:r w:rsidR="0013161A">
              <w:rPr>
                <w:noProof/>
                <w:webHidden/>
              </w:rPr>
              <w:fldChar w:fldCharType="begin"/>
            </w:r>
            <w:r w:rsidR="0013161A">
              <w:rPr>
                <w:noProof/>
                <w:webHidden/>
              </w:rPr>
              <w:instrText xml:space="preserve"> PAGEREF _Toc45753413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6D5B2918"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14" w:history="1">
            <w:r w:rsidR="0013161A" w:rsidRPr="00BC071B">
              <w:rPr>
                <w:rStyle w:val="Hyperlink"/>
                <w:noProof/>
              </w:rPr>
              <w:t>Chapter 4: Watershed characteristics as predictors for DOC and NOM</w:t>
            </w:r>
            <w:r w:rsidR="0013161A">
              <w:rPr>
                <w:noProof/>
                <w:webHidden/>
              </w:rPr>
              <w:tab/>
            </w:r>
            <w:r w:rsidR="0013161A">
              <w:rPr>
                <w:noProof/>
                <w:webHidden/>
              </w:rPr>
              <w:fldChar w:fldCharType="begin"/>
            </w:r>
            <w:r w:rsidR="0013161A">
              <w:rPr>
                <w:noProof/>
                <w:webHidden/>
              </w:rPr>
              <w:instrText xml:space="preserve"> PAGEREF _Toc45753414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5D44783A"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5" w:history="1">
            <w:r w:rsidR="0013161A" w:rsidRPr="00BC071B">
              <w:rPr>
                <w:rStyle w:val="Hyperlink"/>
                <w:noProof/>
              </w:rPr>
              <w:t>4.1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_Toc45753415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26C5225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6" w:history="1">
            <w:r w:rsidR="0013161A" w:rsidRPr="00BC071B">
              <w:rPr>
                <w:rStyle w:val="Hyperlink"/>
                <w:noProof/>
              </w:rPr>
              <w:t>4.1.1</w:t>
            </w:r>
            <w:r w:rsidR="0013161A">
              <w:rPr>
                <w:rFonts w:asciiTheme="minorHAnsi" w:eastAsiaTheme="minorEastAsia" w:hAnsiTheme="minorHAnsi" w:cstheme="minorBidi"/>
                <w:noProof/>
                <w:sz w:val="22"/>
                <w:szCs w:val="22"/>
              </w:rPr>
              <w:tab/>
            </w:r>
            <w:r w:rsidR="0013161A" w:rsidRPr="00BC071B">
              <w:rPr>
                <w:rStyle w:val="Hyperlink"/>
                <w:noProof/>
              </w:rPr>
              <w:t>Random Forests</w:t>
            </w:r>
            <w:r w:rsidR="0013161A">
              <w:rPr>
                <w:noProof/>
                <w:webHidden/>
              </w:rPr>
              <w:tab/>
            </w:r>
            <w:r w:rsidR="0013161A">
              <w:rPr>
                <w:noProof/>
                <w:webHidden/>
              </w:rPr>
              <w:fldChar w:fldCharType="begin"/>
            </w:r>
            <w:r w:rsidR="0013161A">
              <w:rPr>
                <w:noProof/>
                <w:webHidden/>
              </w:rPr>
              <w:instrText xml:space="preserve"> PAGEREF _Toc45753416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73C21759"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7" w:history="1">
            <w:r w:rsidR="0013161A" w:rsidRPr="00BC071B">
              <w:rPr>
                <w:rStyle w:val="Hyperlink"/>
                <w:noProof/>
              </w:rPr>
              <w:t>4.2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_Toc45753417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7806ABB0"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8" w:history="1">
            <w:r w:rsidR="0013161A" w:rsidRPr="00BC071B">
              <w:rPr>
                <w:rStyle w:val="Hyperlink"/>
                <w:noProof/>
              </w:rPr>
              <w:t>4.3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_Toc45753418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32F5709B"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9" w:history="1">
            <w:r w:rsidR="0013161A" w:rsidRPr="00BC071B">
              <w:rPr>
                <w:rStyle w:val="Hyperlink"/>
                <w:noProof/>
              </w:rPr>
              <w:t>4.4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_Toc45753419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0CEDB2EB"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20" w:history="1">
            <w:r w:rsidR="0013161A" w:rsidRPr="00BC071B">
              <w:rPr>
                <w:rStyle w:val="Hyperlink"/>
                <w:noProof/>
              </w:rPr>
              <w:t>4.5</w:t>
            </w:r>
            <w:r w:rsidR="0013161A">
              <w:rPr>
                <w:rFonts w:asciiTheme="minorHAnsi" w:eastAsiaTheme="minorEastAsia" w:hAnsiTheme="minorHAnsi" w:cstheme="minorBidi"/>
                <w:noProof/>
                <w:sz w:val="22"/>
              </w:rPr>
              <w:tab/>
            </w:r>
            <w:r w:rsidR="0013161A" w:rsidRPr="00BC071B">
              <w:rPr>
                <w:rStyle w:val="Hyperlink"/>
                <w:noProof/>
              </w:rPr>
              <w:t>Conclusions</w:t>
            </w:r>
            <w:r w:rsidR="0013161A">
              <w:rPr>
                <w:noProof/>
                <w:webHidden/>
              </w:rPr>
              <w:tab/>
            </w:r>
            <w:r w:rsidR="0013161A">
              <w:rPr>
                <w:noProof/>
                <w:webHidden/>
              </w:rPr>
              <w:fldChar w:fldCharType="begin"/>
            </w:r>
            <w:r w:rsidR="0013161A">
              <w:rPr>
                <w:noProof/>
                <w:webHidden/>
              </w:rPr>
              <w:instrText xml:space="preserve"> PAGEREF _Toc45753420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15F59539"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21" w:history="1">
            <w:r w:rsidR="0013161A" w:rsidRPr="00BC071B">
              <w:rPr>
                <w:rStyle w:val="Hyperlink"/>
                <w:noProof/>
              </w:rPr>
              <w:t>Chapter 5: Discussion of results in context of drinking water supply</w:t>
            </w:r>
            <w:r w:rsidR="0013161A">
              <w:rPr>
                <w:noProof/>
                <w:webHidden/>
              </w:rPr>
              <w:tab/>
            </w:r>
            <w:r w:rsidR="0013161A">
              <w:rPr>
                <w:noProof/>
                <w:webHidden/>
              </w:rPr>
              <w:fldChar w:fldCharType="begin"/>
            </w:r>
            <w:r w:rsidR="0013161A">
              <w:rPr>
                <w:noProof/>
                <w:webHidden/>
              </w:rPr>
              <w:instrText xml:space="preserve"> PAGEREF _Toc45753421 \h </w:instrText>
            </w:r>
            <w:r w:rsidR="0013161A">
              <w:rPr>
                <w:noProof/>
                <w:webHidden/>
              </w:rPr>
            </w:r>
            <w:r w:rsidR="0013161A">
              <w:rPr>
                <w:noProof/>
                <w:webHidden/>
              </w:rPr>
              <w:fldChar w:fldCharType="separate"/>
            </w:r>
            <w:r w:rsidR="005A0236">
              <w:rPr>
                <w:noProof/>
                <w:webHidden/>
              </w:rPr>
              <w:t>85</w:t>
            </w:r>
            <w:r w:rsidR="0013161A">
              <w:rPr>
                <w:noProof/>
                <w:webHidden/>
              </w:rPr>
              <w:fldChar w:fldCharType="end"/>
            </w:r>
          </w:hyperlink>
        </w:p>
        <w:p w14:paraId="096A79DC"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22" w:history="1">
            <w:r w:rsidR="0013161A" w:rsidRPr="00BC071B">
              <w:rPr>
                <w:rStyle w:val="Hyperlink"/>
                <w:noProof/>
              </w:rPr>
              <w:t>Chapter 6: Summary and concluding remarks</w:t>
            </w:r>
            <w:r w:rsidR="0013161A">
              <w:rPr>
                <w:noProof/>
                <w:webHidden/>
              </w:rPr>
              <w:tab/>
            </w:r>
            <w:r w:rsidR="0013161A">
              <w:rPr>
                <w:noProof/>
                <w:webHidden/>
              </w:rPr>
              <w:fldChar w:fldCharType="begin"/>
            </w:r>
            <w:r w:rsidR="0013161A">
              <w:rPr>
                <w:noProof/>
                <w:webHidden/>
              </w:rPr>
              <w:instrText xml:space="preserve"> PAGEREF _Toc45753422 \h </w:instrText>
            </w:r>
            <w:r w:rsidR="0013161A">
              <w:rPr>
                <w:noProof/>
                <w:webHidden/>
              </w:rPr>
            </w:r>
            <w:r w:rsidR="0013161A">
              <w:rPr>
                <w:noProof/>
                <w:webHidden/>
              </w:rPr>
              <w:fldChar w:fldCharType="separate"/>
            </w:r>
            <w:r w:rsidR="005A0236">
              <w:rPr>
                <w:noProof/>
                <w:webHidden/>
              </w:rPr>
              <w:t>86</w:t>
            </w:r>
            <w:r w:rsidR="0013161A">
              <w:rPr>
                <w:noProof/>
                <w:webHidden/>
              </w:rPr>
              <w:fldChar w:fldCharType="end"/>
            </w:r>
          </w:hyperlink>
        </w:p>
        <w:p w14:paraId="54D1B1B5" w14:textId="77777777" w:rsidR="0013161A" w:rsidRDefault="005E6F0B">
          <w:pPr>
            <w:pStyle w:val="TOC1"/>
            <w:rPr>
              <w:rFonts w:asciiTheme="minorHAnsi" w:eastAsiaTheme="minorEastAsia" w:hAnsiTheme="minorHAnsi" w:cstheme="minorBidi"/>
              <w:b w:val="0"/>
              <w:noProof/>
              <w:sz w:val="22"/>
              <w:szCs w:val="22"/>
            </w:rPr>
          </w:pPr>
          <w:hyperlink w:anchor="_Toc45753423" w:history="1">
            <w:r w:rsidR="0013161A" w:rsidRPr="00BC071B">
              <w:rPr>
                <w:rStyle w:val="Hyperlink"/>
                <w:noProof/>
              </w:rPr>
              <w:t>References</w:t>
            </w:r>
            <w:r w:rsidR="0013161A">
              <w:rPr>
                <w:noProof/>
                <w:webHidden/>
              </w:rPr>
              <w:tab/>
            </w:r>
            <w:r w:rsidR="0013161A">
              <w:rPr>
                <w:noProof/>
                <w:webHidden/>
              </w:rPr>
              <w:fldChar w:fldCharType="begin"/>
            </w:r>
            <w:r w:rsidR="0013161A">
              <w:rPr>
                <w:noProof/>
                <w:webHidden/>
              </w:rPr>
              <w:instrText xml:space="preserve"> PAGEREF _Toc45753423 \h </w:instrText>
            </w:r>
            <w:r w:rsidR="0013161A">
              <w:rPr>
                <w:noProof/>
                <w:webHidden/>
              </w:rPr>
            </w:r>
            <w:r w:rsidR="0013161A">
              <w:rPr>
                <w:noProof/>
                <w:webHidden/>
              </w:rPr>
              <w:fldChar w:fldCharType="separate"/>
            </w:r>
            <w:r w:rsidR="005A0236">
              <w:rPr>
                <w:noProof/>
                <w:webHidden/>
              </w:rPr>
              <w:t>87</w:t>
            </w:r>
            <w:r w:rsidR="0013161A">
              <w:rPr>
                <w:noProof/>
                <w:webHidden/>
              </w:rPr>
              <w:fldChar w:fldCharType="end"/>
            </w:r>
          </w:hyperlink>
        </w:p>
        <w:p w14:paraId="0B9B3CDB" w14:textId="77777777" w:rsidR="0013161A" w:rsidRDefault="005E6F0B">
          <w:pPr>
            <w:pStyle w:val="TOC1"/>
            <w:rPr>
              <w:rFonts w:asciiTheme="minorHAnsi" w:eastAsiaTheme="minorEastAsia" w:hAnsiTheme="minorHAnsi" w:cstheme="minorBidi"/>
              <w:b w:val="0"/>
              <w:noProof/>
              <w:sz w:val="22"/>
              <w:szCs w:val="22"/>
            </w:rPr>
          </w:pPr>
          <w:hyperlink w:anchor="_Toc45753424" w:history="1">
            <w:r w:rsidR="0013161A" w:rsidRPr="00BC071B">
              <w:rPr>
                <w:rStyle w:val="Hyperlink"/>
                <w:noProof/>
              </w:rPr>
              <w:t>Appendices</w:t>
            </w:r>
            <w:r w:rsidR="0013161A">
              <w:rPr>
                <w:noProof/>
                <w:webHidden/>
              </w:rPr>
              <w:tab/>
            </w:r>
            <w:r w:rsidR="0013161A">
              <w:rPr>
                <w:noProof/>
                <w:webHidden/>
              </w:rPr>
              <w:fldChar w:fldCharType="begin"/>
            </w:r>
            <w:r w:rsidR="0013161A">
              <w:rPr>
                <w:noProof/>
                <w:webHidden/>
              </w:rPr>
              <w:instrText xml:space="preserve"> PAGEREF _Toc45753424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5D7A57B4"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5" w:history="1">
            <w:r w:rsidR="0013161A" w:rsidRPr="00BC071B">
              <w:rPr>
                <w:rStyle w:val="Hyperlink"/>
                <w:noProof/>
              </w:rPr>
              <w:t>Appendix A Introduction: extended background</w:t>
            </w:r>
            <w:r w:rsidR="0013161A">
              <w:rPr>
                <w:noProof/>
                <w:webHidden/>
              </w:rPr>
              <w:tab/>
            </w:r>
            <w:r w:rsidR="0013161A">
              <w:rPr>
                <w:noProof/>
                <w:webHidden/>
              </w:rPr>
              <w:fldChar w:fldCharType="begin"/>
            </w:r>
            <w:r w:rsidR="0013161A">
              <w:rPr>
                <w:noProof/>
                <w:webHidden/>
              </w:rPr>
              <w:instrText xml:space="preserve"> PAGEREF _Toc45753425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39836C6F"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6" w:history="1">
            <w:r w:rsidR="0013161A" w:rsidRPr="00BC071B">
              <w:rPr>
                <w:rStyle w:val="Hyperlink"/>
                <w:noProof/>
              </w:rPr>
              <w:t>Appendix B Sampling methods extended</w:t>
            </w:r>
            <w:r w:rsidR="0013161A">
              <w:rPr>
                <w:noProof/>
                <w:webHidden/>
              </w:rPr>
              <w:tab/>
            </w:r>
            <w:r w:rsidR="0013161A">
              <w:rPr>
                <w:noProof/>
                <w:webHidden/>
              </w:rPr>
              <w:fldChar w:fldCharType="begin"/>
            </w:r>
            <w:r w:rsidR="0013161A">
              <w:rPr>
                <w:noProof/>
                <w:webHidden/>
              </w:rPr>
              <w:instrText xml:space="preserve"> PAGEREF _Toc45753426 \h </w:instrText>
            </w:r>
            <w:r w:rsidR="0013161A">
              <w:rPr>
                <w:noProof/>
                <w:webHidden/>
              </w:rPr>
            </w:r>
            <w:r w:rsidR="0013161A">
              <w:rPr>
                <w:noProof/>
                <w:webHidden/>
              </w:rPr>
              <w:fldChar w:fldCharType="separate"/>
            </w:r>
            <w:r w:rsidR="005A0236">
              <w:rPr>
                <w:noProof/>
                <w:webHidden/>
              </w:rPr>
              <w:t>100</w:t>
            </w:r>
            <w:r w:rsidR="0013161A">
              <w:rPr>
                <w:noProof/>
                <w:webHidden/>
              </w:rPr>
              <w:fldChar w:fldCharType="end"/>
            </w:r>
          </w:hyperlink>
        </w:p>
        <w:p w14:paraId="01E3A237"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7" w:history="1">
            <w:r w:rsidR="0013161A" w:rsidRPr="00BC071B">
              <w:rPr>
                <w:rStyle w:val="Hyperlink"/>
                <w:noProof/>
              </w:rPr>
              <w:t>Appendix C Collaborative sampling: forWater-coordinated treatability analyses</w:t>
            </w:r>
            <w:r w:rsidR="0013161A">
              <w:rPr>
                <w:noProof/>
                <w:webHidden/>
              </w:rPr>
              <w:tab/>
            </w:r>
            <w:r w:rsidR="0013161A">
              <w:rPr>
                <w:noProof/>
                <w:webHidden/>
              </w:rPr>
              <w:fldChar w:fldCharType="begin"/>
            </w:r>
            <w:r w:rsidR="0013161A">
              <w:rPr>
                <w:noProof/>
                <w:webHidden/>
              </w:rPr>
              <w:instrText xml:space="preserve"> PAGEREF _Toc45753427 \h </w:instrText>
            </w:r>
            <w:r w:rsidR="0013161A">
              <w:rPr>
                <w:noProof/>
                <w:webHidden/>
              </w:rPr>
            </w:r>
            <w:r w:rsidR="0013161A">
              <w:rPr>
                <w:noProof/>
                <w:webHidden/>
              </w:rPr>
              <w:fldChar w:fldCharType="separate"/>
            </w:r>
            <w:r w:rsidR="005A0236">
              <w:rPr>
                <w:noProof/>
                <w:webHidden/>
              </w:rPr>
              <w:t>103</w:t>
            </w:r>
            <w:r w:rsidR="0013161A">
              <w:rPr>
                <w:noProof/>
                <w:webHidden/>
              </w:rPr>
              <w:fldChar w:fldCharType="end"/>
            </w:r>
          </w:hyperlink>
        </w:p>
        <w:p w14:paraId="14D2BAD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8" w:history="1">
            <w:r w:rsidR="0013161A" w:rsidRPr="00BC071B">
              <w:rPr>
                <w:rStyle w:val="Hyperlink"/>
                <w:noProof/>
              </w:rPr>
              <w:t>Appendix D Ancilary data: climate context</w:t>
            </w:r>
            <w:r w:rsidR="0013161A">
              <w:rPr>
                <w:noProof/>
                <w:webHidden/>
              </w:rPr>
              <w:tab/>
            </w:r>
            <w:r w:rsidR="0013161A">
              <w:rPr>
                <w:noProof/>
                <w:webHidden/>
              </w:rPr>
              <w:fldChar w:fldCharType="begin"/>
            </w:r>
            <w:r w:rsidR="0013161A">
              <w:rPr>
                <w:noProof/>
                <w:webHidden/>
              </w:rPr>
              <w:instrText xml:space="preserve"> PAGEREF _Toc45753428 \h </w:instrText>
            </w:r>
            <w:r w:rsidR="0013161A">
              <w:rPr>
                <w:noProof/>
                <w:webHidden/>
              </w:rPr>
            </w:r>
            <w:r w:rsidR="0013161A">
              <w:rPr>
                <w:noProof/>
                <w:webHidden/>
              </w:rPr>
              <w:fldChar w:fldCharType="separate"/>
            </w:r>
            <w:r w:rsidR="005A0236">
              <w:rPr>
                <w:noProof/>
                <w:webHidden/>
              </w:rPr>
              <w:t>113</w:t>
            </w:r>
            <w:r w:rsidR="0013161A">
              <w:rPr>
                <w:noProof/>
                <w:webHidden/>
              </w:rPr>
              <w:fldChar w:fldCharType="end"/>
            </w:r>
          </w:hyperlink>
        </w:p>
        <w:p w14:paraId="7355F5E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9" w:history="1">
            <w:r w:rsidR="0013161A" w:rsidRPr="00BC071B">
              <w:rPr>
                <w:rStyle w:val="Hyperlink"/>
                <w:noProof/>
              </w:rPr>
              <w:t>Appendix E Extended: linear regression for air temperatures at vertical racks</w:t>
            </w:r>
            <w:r w:rsidR="0013161A">
              <w:rPr>
                <w:noProof/>
                <w:webHidden/>
              </w:rPr>
              <w:tab/>
            </w:r>
            <w:r w:rsidR="0013161A">
              <w:rPr>
                <w:noProof/>
                <w:webHidden/>
              </w:rPr>
              <w:fldChar w:fldCharType="begin"/>
            </w:r>
            <w:r w:rsidR="0013161A">
              <w:rPr>
                <w:noProof/>
                <w:webHidden/>
              </w:rPr>
              <w:instrText xml:space="preserve"> PAGEREF _Toc45753429 \h </w:instrText>
            </w:r>
            <w:r w:rsidR="0013161A">
              <w:rPr>
                <w:noProof/>
                <w:webHidden/>
              </w:rPr>
            </w:r>
            <w:r w:rsidR="0013161A">
              <w:rPr>
                <w:noProof/>
                <w:webHidden/>
              </w:rPr>
              <w:fldChar w:fldCharType="separate"/>
            </w:r>
            <w:r w:rsidR="005A0236">
              <w:rPr>
                <w:noProof/>
                <w:webHidden/>
              </w:rPr>
              <w:t>120</w:t>
            </w:r>
            <w:r w:rsidR="0013161A">
              <w:rPr>
                <w:noProof/>
                <w:webHidden/>
              </w:rPr>
              <w:fldChar w:fldCharType="end"/>
            </w:r>
          </w:hyperlink>
        </w:p>
        <w:p w14:paraId="43C6F00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30" w:history="1">
            <w:r w:rsidR="0013161A" w:rsidRPr="00BC071B">
              <w:rPr>
                <w:rStyle w:val="Hyperlink"/>
                <w:noProof/>
              </w:rPr>
              <w:t>Appendix F possible trash</w:t>
            </w:r>
            <w:r w:rsidR="0013161A">
              <w:rPr>
                <w:noProof/>
                <w:webHidden/>
              </w:rPr>
              <w:tab/>
            </w:r>
            <w:r w:rsidR="0013161A">
              <w:rPr>
                <w:noProof/>
                <w:webHidden/>
              </w:rPr>
              <w:fldChar w:fldCharType="begin"/>
            </w:r>
            <w:r w:rsidR="0013161A">
              <w:rPr>
                <w:noProof/>
                <w:webHidden/>
              </w:rPr>
              <w:instrText xml:space="preserve"> PAGEREF _Toc45753430 \h </w:instrText>
            </w:r>
            <w:r w:rsidR="0013161A">
              <w:rPr>
                <w:noProof/>
                <w:webHidden/>
              </w:rPr>
            </w:r>
            <w:r w:rsidR="0013161A">
              <w:rPr>
                <w:noProof/>
                <w:webHidden/>
              </w:rPr>
              <w:fldChar w:fldCharType="separate"/>
            </w:r>
            <w:r w:rsidR="005A0236">
              <w:rPr>
                <w:noProof/>
                <w:webHidden/>
              </w:rPr>
              <w:t>126</w:t>
            </w:r>
            <w:r w:rsidR="0013161A">
              <w:rPr>
                <w:noProof/>
                <w:webHidden/>
              </w:rPr>
              <w:fldChar w:fldCharType="end"/>
            </w:r>
          </w:hyperlink>
        </w:p>
        <w:p w14:paraId="41F28851" w14:textId="77777777" w:rsidR="00053949" w:rsidRDefault="007078D5" w:rsidP="00053949">
          <w:r>
            <w:rPr>
              <w:b/>
            </w:rPr>
            <w:fldChar w:fldCharType="end"/>
          </w:r>
        </w:p>
      </w:sdtContent>
    </w:sdt>
    <w:p w14:paraId="1064747A" w14:textId="77777777" w:rsidR="00045A83" w:rsidRDefault="00053949">
      <w:r>
        <w:t> </w:t>
      </w:r>
    </w:p>
    <w:p w14:paraId="78D5391E" w14:textId="77777777" w:rsidR="00D27288" w:rsidRDefault="00D27288">
      <w:r>
        <w:br w:type="page"/>
      </w:r>
    </w:p>
    <w:p w14:paraId="26FD3B12" w14:textId="77777777" w:rsidR="00045A83" w:rsidRDefault="00053949">
      <w:r>
        <w:lastRenderedPageBreak/>
        <w:t xml:space="preserve">Table 1: </w:t>
      </w:r>
      <w:r>
        <w:rPr>
          <w:b/>
        </w:rPr>
        <w:t>List of Abbreviations</w:t>
      </w:r>
    </w:p>
    <w:tbl>
      <w:tblPr>
        <w:tblW w:w="0" w:type="pct"/>
        <w:tblLook w:val="07E0" w:firstRow="1" w:lastRow="1" w:firstColumn="1" w:lastColumn="1" w:noHBand="1" w:noVBand="1"/>
      </w:tblPr>
      <w:tblGrid>
        <w:gridCol w:w="1123"/>
        <w:gridCol w:w="4543"/>
      </w:tblGrid>
      <w:tr w:rsidR="00045A83" w14:paraId="45FAB2F7" w14:textId="77777777">
        <w:tc>
          <w:tcPr>
            <w:tcW w:w="0" w:type="auto"/>
            <w:tcBorders>
              <w:bottom w:val="single" w:sz="0" w:space="0" w:color="auto"/>
            </w:tcBorders>
            <w:vAlign w:val="bottom"/>
          </w:tcPr>
          <w:p w14:paraId="5BCFEF17" w14:textId="77777777" w:rsidR="00045A83" w:rsidRDefault="00053949">
            <w:r>
              <w:t>Acronym</w:t>
            </w:r>
          </w:p>
        </w:tc>
        <w:tc>
          <w:tcPr>
            <w:tcW w:w="0" w:type="auto"/>
            <w:tcBorders>
              <w:bottom w:val="single" w:sz="0" w:space="0" w:color="auto"/>
            </w:tcBorders>
            <w:vAlign w:val="bottom"/>
          </w:tcPr>
          <w:p w14:paraId="53141F1E" w14:textId="77777777" w:rsidR="00045A83" w:rsidRDefault="00053949">
            <w:r>
              <w:t>Term</w:t>
            </w:r>
          </w:p>
        </w:tc>
      </w:tr>
      <w:tr w:rsidR="00045A83" w14:paraId="34EE0D26" w14:textId="77777777">
        <w:tc>
          <w:tcPr>
            <w:tcW w:w="0" w:type="auto"/>
          </w:tcPr>
          <w:p w14:paraId="3DB08B3E" w14:textId="77777777" w:rsidR="00045A83" w:rsidRDefault="00053949">
            <w:r>
              <w:t>CRD</w:t>
            </w:r>
          </w:p>
        </w:tc>
        <w:tc>
          <w:tcPr>
            <w:tcW w:w="0" w:type="auto"/>
          </w:tcPr>
          <w:p w14:paraId="38DA9760" w14:textId="77777777" w:rsidR="00045A83" w:rsidRDefault="00053949">
            <w:r>
              <w:t>Capital Regional District</w:t>
            </w:r>
          </w:p>
        </w:tc>
      </w:tr>
      <w:tr w:rsidR="00045A83" w14:paraId="30277D96" w14:textId="77777777">
        <w:tc>
          <w:tcPr>
            <w:tcW w:w="0" w:type="auto"/>
          </w:tcPr>
          <w:p w14:paraId="2B7B4B64" w14:textId="77777777" w:rsidR="00045A83" w:rsidRDefault="00053949">
            <w:r>
              <w:t>DBP-FP</w:t>
            </w:r>
          </w:p>
        </w:tc>
        <w:tc>
          <w:tcPr>
            <w:tcW w:w="0" w:type="auto"/>
          </w:tcPr>
          <w:p w14:paraId="3407F3FA" w14:textId="77777777" w:rsidR="00045A83" w:rsidRDefault="00053949">
            <w:r>
              <w:t>Disinfection By-Product Formation Potential</w:t>
            </w:r>
          </w:p>
        </w:tc>
      </w:tr>
      <w:tr w:rsidR="00045A83" w14:paraId="25FD336A" w14:textId="77777777">
        <w:tc>
          <w:tcPr>
            <w:tcW w:w="0" w:type="auto"/>
          </w:tcPr>
          <w:p w14:paraId="7609AD12" w14:textId="77777777" w:rsidR="00045A83" w:rsidRDefault="00053949">
            <w:r>
              <w:t>DBPs</w:t>
            </w:r>
          </w:p>
        </w:tc>
        <w:tc>
          <w:tcPr>
            <w:tcW w:w="0" w:type="auto"/>
          </w:tcPr>
          <w:p w14:paraId="6C41739D" w14:textId="77777777" w:rsidR="00045A83" w:rsidRDefault="00053949">
            <w:r>
              <w:t>Disinfection By-Products</w:t>
            </w:r>
          </w:p>
        </w:tc>
      </w:tr>
      <w:tr w:rsidR="00045A83" w14:paraId="2314AC18" w14:textId="77777777">
        <w:tc>
          <w:tcPr>
            <w:tcW w:w="0" w:type="auto"/>
          </w:tcPr>
          <w:p w14:paraId="7DAA3A34" w14:textId="77777777" w:rsidR="00045A83" w:rsidRDefault="00053949">
            <w:r>
              <w:t>DOC</w:t>
            </w:r>
          </w:p>
        </w:tc>
        <w:tc>
          <w:tcPr>
            <w:tcW w:w="0" w:type="auto"/>
          </w:tcPr>
          <w:p w14:paraId="0687CEC9" w14:textId="77777777" w:rsidR="00045A83" w:rsidRDefault="00053949">
            <w:r>
              <w:t>Dissolved Organic Carbon</w:t>
            </w:r>
          </w:p>
        </w:tc>
      </w:tr>
      <w:tr w:rsidR="00045A83" w14:paraId="1C33C7E4" w14:textId="77777777">
        <w:tc>
          <w:tcPr>
            <w:tcW w:w="0" w:type="auto"/>
          </w:tcPr>
          <w:p w14:paraId="6B1ADB99" w14:textId="77777777" w:rsidR="00045A83" w:rsidRDefault="00053949">
            <w:r>
              <w:t>DOM</w:t>
            </w:r>
          </w:p>
        </w:tc>
        <w:tc>
          <w:tcPr>
            <w:tcW w:w="0" w:type="auto"/>
          </w:tcPr>
          <w:p w14:paraId="00677658" w14:textId="77777777" w:rsidR="00045A83" w:rsidRDefault="00053949">
            <w:r>
              <w:t>Dissolved Organic Matter</w:t>
            </w:r>
          </w:p>
        </w:tc>
      </w:tr>
      <w:tr w:rsidR="00045A83" w14:paraId="3911EB6F" w14:textId="77777777">
        <w:tc>
          <w:tcPr>
            <w:tcW w:w="0" w:type="auto"/>
          </w:tcPr>
          <w:p w14:paraId="098838F8" w14:textId="77777777" w:rsidR="00045A83" w:rsidRDefault="00053949">
            <w:r>
              <w:t>GVWSA</w:t>
            </w:r>
          </w:p>
        </w:tc>
        <w:tc>
          <w:tcPr>
            <w:tcW w:w="0" w:type="auto"/>
          </w:tcPr>
          <w:p w14:paraId="49FE3A5D" w14:textId="77777777" w:rsidR="00045A83" w:rsidRDefault="00053949">
            <w:r>
              <w:t>Greater Victoria Water Supply Area</w:t>
            </w:r>
          </w:p>
        </w:tc>
      </w:tr>
      <w:tr w:rsidR="00045A83" w14:paraId="23E1A083" w14:textId="77777777">
        <w:tc>
          <w:tcPr>
            <w:tcW w:w="0" w:type="auto"/>
          </w:tcPr>
          <w:p w14:paraId="7F81DF81" w14:textId="77777777" w:rsidR="00045A83" w:rsidRDefault="00053949">
            <w:r>
              <w:t>HDPE</w:t>
            </w:r>
          </w:p>
        </w:tc>
        <w:tc>
          <w:tcPr>
            <w:tcW w:w="0" w:type="auto"/>
          </w:tcPr>
          <w:p w14:paraId="3468646E" w14:textId="77777777" w:rsidR="00045A83" w:rsidRDefault="00053949">
            <w:r>
              <w:t>High density polyethylene (sample bottles)</w:t>
            </w:r>
          </w:p>
        </w:tc>
      </w:tr>
      <w:tr w:rsidR="00045A83" w14:paraId="4D3DDB76" w14:textId="77777777">
        <w:tc>
          <w:tcPr>
            <w:tcW w:w="0" w:type="auto"/>
          </w:tcPr>
          <w:p w14:paraId="21D77F2F" w14:textId="77777777" w:rsidR="00045A83" w:rsidRDefault="00053949">
            <w:r>
              <w:t>LWSA</w:t>
            </w:r>
          </w:p>
        </w:tc>
        <w:tc>
          <w:tcPr>
            <w:tcW w:w="0" w:type="auto"/>
          </w:tcPr>
          <w:p w14:paraId="6336ED63" w14:textId="77777777" w:rsidR="00045A83" w:rsidRDefault="00053949">
            <w:r>
              <w:t>Leech Water Supply Area</w:t>
            </w:r>
          </w:p>
        </w:tc>
      </w:tr>
      <w:tr w:rsidR="00045A83" w14:paraId="7C471A1C" w14:textId="77777777">
        <w:tc>
          <w:tcPr>
            <w:tcW w:w="0" w:type="auto"/>
          </w:tcPr>
          <w:p w14:paraId="5919184E" w14:textId="77777777" w:rsidR="00045A83" w:rsidRDefault="00053949">
            <w:r>
              <w:t>NOM</w:t>
            </w:r>
          </w:p>
        </w:tc>
        <w:tc>
          <w:tcPr>
            <w:tcW w:w="0" w:type="auto"/>
          </w:tcPr>
          <w:p w14:paraId="32C64B64" w14:textId="77777777" w:rsidR="00045A83" w:rsidRDefault="00053949">
            <w:r>
              <w:t>Natural Organic Matter</w:t>
            </w:r>
          </w:p>
        </w:tc>
      </w:tr>
      <w:tr w:rsidR="00045A83" w14:paraId="1C37EAD3" w14:textId="77777777">
        <w:tc>
          <w:tcPr>
            <w:tcW w:w="0" w:type="auto"/>
          </w:tcPr>
          <w:p w14:paraId="4EC19BC2" w14:textId="77777777" w:rsidR="00045A83" w:rsidRDefault="00053949">
            <w:r>
              <w:t>NPOC</w:t>
            </w:r>
          </w:p>
        </w:tc>
        <w:tc>
          <w:tcPr>
            <w:tcW w:w="0" w:type="auto"/>
          </w:tcPr>
          <w:p w14:paraId="7481376B" w14:textId="77777777" w:rsidR="00045A83" w:rsidRDefault="00053949">
            <w:r>
              <w:t>Non-Purgeable Organic Carbon</w:t>
            </w:r>
          </w:p>
        </w:tc>
      </w:tr>
      <w:tr w:rsidR="00045A83" w14:paraId="6B34676B" w14:textId="77777777">
        <w:tc>
          <w:tcPr>
            <w:tcW w:w="0" w:type="auto"/>
          </w:tcPr>
          <w:p w14:paraId="28386A4F" w14:textId="77777777" w:rsidR="00045A83" w:rsidRDefault="00053949">
            <w:r>
              <w:t>QA/QC</w:t>
            </w:r>
          </w:p>
        </w:tc>
        <w:tc>
          <w:tcPr>
            <w:tcW w:w="0" w:type="auto"/>
          </w:tcPr>
          <w:p w14:paraId="17532162" w14:textId="77777777" w:rsidR="00045A83" w:rsidRDefault="00053949">
            <w:r>
              <w:t>Quality Assurance &amp; Quality Control</w:t>
            </w:r>
          </w:p>
        </w:tc>
      </w:tr>
    </w:tbl>
    <w:p w14:paraId="54706443" w14:textId="77777777" w:rsidR="00045A83" w:rsidRDefault="00053949">
      <w:r>
        <w:t> </w:t>
      </w:r>
    </w:p>
    <w:p w14:paraId="76C349DC" w14:textId="77777777" w:rsidR="00045A83" w:rsidRDefault="00053949">
      <w:pPr>
        <w:pStyle w:val="Heading1"/>
      </w:pPr>
      <w:bookmarkStart w:id="6" w:name="acknowledgments"/>
      <w:bookmarkStart w:id="7" w:name="_Toc45753358"/>
      <w:r>
        <w:lastRenderedPageBreak/>
        <w:t>Acknowledgments</w:t>
      </w:r>
      <w:bookmarkEnd w:id="6"/>
      <w:bookmarkEnd w:id="7"/>
    </w:p>
    <w:p w14:paraId="3CF56FDD" w14:textId="4BD86A23" w:rsidR="00045A83" w:rsidRDefault="00053949">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14:paraId="2ED13D57" w14:textId="77777777" w:rsidR="00045A83" w:rsidRDefault="00053949">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Axel Anderson. I would like to acknowledge the support from Vancouver Island University, the University of British Columbia and the NSERC Canadian Graduate Scholarship Masters Award – thank you for supporting me as a master’s </w:t>
      </w:r>
      <w:commentRangeStart w:id="8"/>
      <w:r>
        <w:t>student</w:t>
      </w:r>
      <w:commentRangeEnd w:id="8"/>
      <w:r w:rsidR="007B5FA3">
        <w:rPr>
          <w:rStyle w:val="CommentReference"/>
        </w:rPr>
        <w:commentReference w:id="8"/>
      </w:r>
      <w:r>
        <w:t>.</w:t>
      </w:r>
    </w:p>
    <w:p w14:paraId="2C2AF418" w14:textId="77777777" w:rsidR="00045A83" w:rsidRDefault="00053949">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14:paraId="06E30D1F" w14:textId="77777777" w:rsidR="00045A83" w:rsidRDefault="00053949">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14:paraId="4F7B0DEA" w14:textId="77777777" w:rsidR="00045A83" w:rsidRDefault="00053949">
      <w:pPr>
        <w:pStyle w:val="Heading1"/>
      </w:pPr>
      <w:bookmarkStart w:id="9" w:name="dedication"/>
      <w:bookmarkStart w:id="10" w:name="_Toc45753359"/>
      <w:r>
        <w:lastRenderedPageBreak/>
        <w:t>Dedication</w:t>
      </w:r>
      <w:bookmarkEnd w:id="9"/>
      <w:bookmarkEnd w:id="10"/>
    </w:p>
    <w:p w14:paraId="3ED1B7EE" w14:textId="77777777" w:rsidR="00045A83" w:rsidRDefault="00053949">
      <w:r>
        <w:t>First, I dedicate this thesis to each person who reads it in its entirety.</w:t>
      </w:r>
    </w:p>
    <w:p w14:paraId="0E89EAD9" w14:textId="77777777" w:rsidR="00045A83" w:rsidRDefault="00045A83" w:rsidP="0013161A">
      <w:pPr>
        <w:spacing w:line="240" w:lineRule="auto"/>
      </w:pPr>
    </w:p>
    <w:p w14:paraId="5C0341F3" w14:textId="77777777" w:rsidR="00045A83" w:rsidRDefault="00053949">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14:paraId="0405ED2F" w14:textId="77777777" w:rsidR="00045A83" w:rsidRDefault="00053949" w:rsidP="0013161A">
      <w:pPr>
        <w:spacing w:line="240" w:lineRule="auto"/>
      </w:pPr>
      <w:r>
        <w:t> </w:t>
      </w:r>
    </w:p>
    <w:p w14:paraId="7268D8BF" w14:textId="77777777" w:rsidR="00045A83" w:rsidRDefault="00053949">
      <w:r>
        <w:t>Third, I dedicate this to my undergraduate research supervisor and mentor, Dr. Erik Krogh (VIU Chemistry), for inspiring me to realize my potential as a scientific researcher.</w:t>
      </w:r>
    </w:p>
    <w:p w14:paraId="3B500BD3" w14:textId="77777777" w:rsidR="00045A83" w:rsidRDefault="00053949" w:rsidP="0013161A">
      <w:pPr>
        <w:spacing w:line="240" w:lineRule="auto"/>
      </w:pPr>
      <w:r>
        <w:t> </w:t>
      </w:r>
    </w:p>
    <w:p w14:paraId="08E281FC" w14:textId="77777777" w:rsidR="00045A83" w:rsidRDefault="00053949">
      <w:r>
        <w:t>Thank you to the First Nations who are the original land protectors of the areas I call home; I tread lightly, and I am actively un-learning and re-learning our history.</w:t>
      </w:r>
    </w:p>
    <w:p w14:paraId="74A15C56" w14:textId="77777777" w:rsidR="00045A83" w:rsidRDefault="00053949">
      <w:r>
        <w:t> </w:t>
      </w:r>
    </w:p>
    <w:p w14:paraId="6D604D7E" w14:textId="77777777" w:rsidR="00053949" w:rsidRDefault="00053949">
      <w:pPr>
        <w:sectPr w:rsidR="00053949" w:rsidSect="00053949">
          <w:footerReference w:type="default" r:id="rId11"/>
          <w:footerReference w:type="first" r:id="rId12"/>
          <w:type w:val="continuous"/>
          <w:pgSz w:w="12240" w:h="15840" w:code="1"/>
          <w:pgMar w:top="1440" w:right="1440" w:bottom="1440" w:left="1440" w:header="706" w:footer="706" w:gutter="0"/>
          <w:pgNumType w:fmt="lowerRoman" w:start="1"/>
          <w:cols w:space="708"/>
          <w:titlePg/>
          <w:docGrid w:linePitch="326"/>
        </w:sectPr>
      </w:pPr>
      <w:r>
        <w:t>Cheers!</w:t>
      </w:r>
    </w:p>
    <w:p w14:paraId="2289DD87" w14:textId="77777777" w:rsidR="00045A83" w:rsidRDefault="00053949">
      <w:pPr>
        <w:pStyle w:val="Heading2"/>
      </w:pPr>
      <w:bookmarkStart w:id="11" w:name="introduction-background"/>
      <w:bookmarkStart w:id="12" w:name="_Toc45753360"/>
      <w:r>
        <w:lastRenderedPageBreak/>
        <w:t>Introduction &amp; background</w:t>
      </w:r>
      <w:bookmarkEnd w:id="11"/>
      <w:bookmarkEnd w:id="12"/>
    </w:p>
    <w:p w14:paraId="1E04362C" w14:textId="77777777" w:rsidR="00045A83" w:rsidRDefault="00053949">
      <w:pPr>
        <w:pStyle w:val="Heading3"/>
      </w:pPr>
      <w:bookmarkStart w:id="13" w:name="X950a60ad65bf96ca879ca6f7ac714147c4499d1"/>
      <w:bookmarkStart w:id="14" w:name="_Toc45753361"/>
      <w:r>
        <w:t>Forested source water supplies and drinking water treatment</w:t>
      </w:r>
      <w:bookmarkEnd w:id="13"/>
      <w:bookmarkEnd w:id="14"/>
    </w:p>
    <w:p w14:paraId="229EFD51" w14:textId="77777777" w:rsidR="00045A83" w:rsidRDefault="0005394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868E344" w14:textId="77777777" w:rsidR="00045A83" w:rsidRDefault="00053949" w:rsidP="00053949">
      <w:pPr>
        <w:spacing w:line="240" w:lineRule="auto"/>
      </w:pPr>
      <w:r>
        <w:t> </w:t>
      </w:r>
    </w:p>
    <w:p w14:paraId="7AE3958B" w14:textId="77777777" w:rsidR="00045A83" w:rsidRDefault="00053949">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15"/>
      <w:commentRangeStart w:id="16"/>
      <w:r w:rsidR="007B5FA3">
        <w:rPr>
          <w:rStyle w:val="Hyperlink"/>
        </w:rPr>
        <w:fldChar w:fldCharType="begin"/>
      </w:r>
      <w:r w:rsidR="007B5FA3">
        <w:rPr>
          <w:rStyle w:val="Hyperlink"/>
        </w:rPr>
        <w:instrText xml:space="preserve"> HYPERLINK \l "ref-HealthLinkBC2018" \h </w:instrText>
      </w:r>
      <w:r w:rsidR="007B5FA3">
        <w:rPr>
          <w:rStyle w:val="Hyperlink"/>
        </w:rPr>
        <w:fldChar w:fldCharType="separate"/>
      </w:r>
      <w:r>
        <w:rPr>
          <w:rStyle w:val="Hyperlink"/>
        </w:rPr>
        <w:t>2018</w:t>
      </w:r>
      <w:r w:rsidR="007B5FA3">
        <w:rPr>
          <w:rStyle w:val="Hyperlink"/>
        </w:rPr>
        <w:fldChar w:fldCharType="end"/>
      </w:r>
      <w:commentRangeEnd w:id="15"/>
      <w:r w:rsidR="00DC6C14">
        <w:rPr>
          <w:rStyle w:val="CommentReference"/>
        </w:rPr>
        <w:commentReference w:id="15"/>
      </w:r>
      <w:commentRangeEnd w:id="16"/>
      <w:r w:rsidR="007A0F04">
        <w:rPr>
          <w:rStyle w:val="CommentReference"/>
        </w:rPr>
        <w:commentReference w:id="16"/>
      </w:r>
      <w:r>
        <w:t>).</w:t>
      </w:r>
    </w:p>
    <w:p w14:paraId="07ED00A4" w14:textId="77777777" w:rsidR="00045A83" w:rsidRDefault="00053949" w:rsidP="00053949">
      <w:pPr>
        <w:spacing w:line="240" w:lineRule="auto"/>
      </w:pPr>
      <w:r>
        <w:t> </w:t>
      </w:r>
    </w:p>
    <w:p w14:paraId="2A3E52E5" w14:textId="77777777" w:rsidR="00045A83" w:rsidRDefault="00053949">
      <w:r>
        <w:t xml:space="preserve">Because drinking water treatment requirements vary with source water quality, there are source water quality guidelines in place in addition to treated drinking water quality </w:t>
      </w:r>
      <w:commentRangeStart w:id="17"/>
      <w:r>
        <w:t>guidelines</w:t>
      </w:r>
      <w:commentRangeEnd w:id="17"/>
      <w:r w:rsidR="00DC6C14">
        <w:rPr>
          <w:rStyle w:val="CommentReference"/>
        </w:rPr>
        <w:commentReference w:id="17"/>
      </w:r>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commentRangeStart w:id="18"/>
      <w:commentRangeStart w:id="19"/>
      <w:r w:rsidR="007B5FA3">
        <w:rPr>
          <w:rStyle w:val="Hyperlink"/>
        </w:rPr>
        <w:fldChar w:fldCharType="begin"/>
      </w:r>
      <w:r w:rsidR="007B5FA3">
        <w:rPr>
          <w:rStyle w:val="Hyperlink"/>
        </w:rPr>
        <w:instrText xml:space="preserve"> HYPERLINK \l "ref-Emelko2011" \h </w:instrText>
      </w:r>
      <w:r w:rsidR="007B5FA3">
        <w:rPr>
          <w:rStyle w:val="Hyperlink"/>
        </w:rPr>
        <w:fldChar w:fldCharType="separate"/>
      </w:r>
      <w:r>
        <w:rPr>
          <w:rStyle w:val="Hyperlink"/>
        </w:rPr>
        <w:t>2011</w:t>
      </w:r>
      <w:r w:rsidR="007B5FA3">
        <w:rPr>
          <w:rStyle w:val="Hyperlink"/>
        </w:rPr>
        <w:fldChar w:fldCharType="end"/>
      </w:r>
      <w:commentRangeEnd w:id="18"/>
      <w:r w:rsidR="00DC6C14">
        <w:rPr>
          <w:rStyle w:val="CommentReference"/>
        </w:rPr>
        <w:commentReference w:id="18"/>
      </w:r>
      <w:commentRangeEnd w:id="19"/>
      <w:r w:rsidR="007A0F04">
        <w:rPr>
          <w:rStyle w:val="CommentReference"/>
        </w:rPr>
        <w:commentReference w:id="19"/>
      </w:r>
      <w:r>
        <w:t>). Treatment effectiveness is influenced, for example, by turbidity levels (i.e., suspended solids), varying temperature, dissolved oxygen, pH and natural organic matter</w:t>
      </w:r>
      <w:ins w:id="20" w:author="Mark Johnson" w:date="2020-07-17T10:12:00Z">
        <w:r w:rsidR="005A0236">
          <w:t xml:space="preserve"> in source water</w:t>
        </w:r>
      </w:ins>
      <w:r>
        <w:t>.</w:t>
      </w:r>
    </w:p>
    <w:p w14:paraId="33FEE153" w14:textId="77777777" w:rsidR="00045A83" w:rsidRDefault="00053949" w:rsidP="00053949">
      <w:pPr>
        <w:spacing w:line="240" w:lineRule="auto"/>
      </w:pPr>
      <w:r>
        <w:t> </w:t>
      </w:r>
    </w:p>
    <w:p w14:paraId="54170797" w14:textId="77873B49" w:rsidR="00045A83" w:rsidRDefault="00053949">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w:t>
      </w:r>
      <w:ins w:id="21" w:author="Bill Floyd" w:date="2020-07-23T21:35:00Z">
        <w:r w:rsidR="00DC6C14">
          <w:t>,</w:t>
        </w:r>
      </w:ins>
      <w:r>
        <w:t xml:space="preserve"> </w:t>
      </w:r>
      <w:del w:id="22" w:author="Bill Floyd" w:date="2020-07-23T21:35:00Z">
        <w:r w:rsidDel="00DC6C14">
          <w:delText>and therefore</w:delText>
        </w:r>
      </w:del>
      <w:ins w:id="23" w:author="Bill Floyd" w:date="2020-07-23T21:35:00Z">
        <w:r w:rsidR="00DC6C14">
          <w:t>thus</w:t>
        </w:r>
      </w:ins>
      <w:r>
        <w:t xml:space="preserv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r>
        <w:lastRenderedPageBreak/>
        <w:t>Depending on infrastructure design and operation of a drinking water treatment plant, elevated levels of NOM 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128B0EEA" w14:textId="77777777" w:rsidR="00045A83" w:rsidRDefault="00053949" w:rsidP="00053949">
      <w:pPr>
        <w:spacing w:line="240" w:lineRule="auto"/>
      </w:pPr>
      <w:r>
        <w:t> </w:t>
      </w:r>
    </w:p>
    <w:p w14:paraId="7BC7DF6D" w14:textId="77777777" w:rsidR="00045A83" w:rsidRDefault="0005394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3DD3502F" w14:textId="77777777" w:rsidR="00045A83" w:rsidRDefault="00053949">
      <w:pPr>
        <w:pStyle w:val="Heading4"/>
      </w:pPr>
      <w:bookmarkStart w:id="24" w:name="X2458352b66b8ecb7c67f987a899314109b31192"/>
      <w:bookmarkStart w:id="25" w:name="_Toc45753362"/>
      <w:r>
        <w:t>Source water considerations for Greater Victoria’s water supply areas</w:t>
      </w:r>
      <w:bookmarkEnd w:id="24"/>
      <w:bookmarkEnd w:id="25"/>
    </w:p>
    <w:p w14:paraId="6EB7F104" w14:textId="77777777" w:rsidR="00045A83" w:rsidRDefault="00053949">
      <w:r>
        <w:t xml:space="preserve">The Capital Regional District (CRD), encompassing the southern tip of Vancouver Island (including Victoria) and the southern Gulf Islands, is committed to the multiple barrier approach </w:t>
      </w:r>
      <w:r>
        <w:lastRenderedPageBreak/>
        <w:t xml:space="preserve">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and Sooke Reservoir is the primary drinking water supply.</w:t>
      </w:r>
    </w:p>
    <w:p w14:paraId="21A60D68" w14:textId="77777777" w:rsidR="00045A83" w:rsidRDefault="00053949" w:rsidP="00053949">
      <w:pPr>
        <w:spacing w:line="240" w:lineRule="auto"/>
      </w:pPr>
      <w:r>
        <w:t> </w:t>
      </w:r>
    </w:p>
    <w:p w14:paraId="7A5D186F" w14:textId="77777777" w:rsidR="00045A83" w:rsidRDefault="00053949">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sidRPr="00CD314C">
        <w:rPr>
          <w:highlight w:val="yellow"/>
          <w:rPrChange w:id="26" w:author="Mark Johnson" w:date="2020-07-17T10:12:00Z">
            <w:rPr/>
          </w:rPrChange>
        </w:rPr>
        <w:t>(</w:t>
      </w:r>
      <w:r w:rsidRPr="00CD314C">
        <w:rPr>
          <w:i/>
          <w:highlight w:val="yellow"/>
          <w:rPrChange w:id="27" w:author="Mark Johnson" w:date="2020-07-17T10:12:00Z">
            <w:rPr>
              <w:i/>
            </w:rPr>
          </w:rPrChange>
        </w:rPr>
        <w:t>refs or link</w:t>
      </w:r>
      <w:r w:rsidRPr="00CD314C">
        <w:rPr>
          <w:highlight w:val="yellow"/>
          <w:rPrChange w:id="28" w:author="Mark Johnson" w:date="2020-07-17T10:12:00Z">
            <w:rPr/>
          </w:rPrChange>
        </w:rPr>
        <w:t>)</w:t>
      </w:r>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14:paraId="607F495E" w14:textId="77777777" w:rsidR="00045A83" w:rsidRDefault="00045A83" w:rsidP="00053949">
      <w:pPr>
        <w:spacing w:line="240" w:lineRule="auto"/>
      </w:pPr>
    </w:p>
    <w:p w14:paraId="0E2E7C7C" w14:textId="0DA2D2EE" w:rsidR="00045A83" w:rsidRDefault="00053949">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w:t>
      </w:r>
      <w:del w:id="29" w:author="Bill Floyd" w:date="2020-07-23T21:40:00Z">
        <w:r w:rsidDel="00DC6C14">
          <w:delText xml:space="preserve">(9,628 hectares) </w:delText>
        </w:r>
      </w:del>
      <w:r>
        <w:t xml:space="preserve">of land in 2007 and 2010. This area includes about 92% of the Leech River watershed (~96 </w:t>
      </w:r>
      <w:proofErr w:type="spellStart"/>
      <w:r>
        <w:t>km</w:t>
      </w:r>
      <w:r>
        <w:rPr>
          <w:vertAlign w:val="superscript"/>
        </w:rPr>
        <w:t>2</w:t>
      </w:r>
      <w:proofErr w:type="spellEnd"/>
      <w:r>
        <w:t>) which was designated as the Leech Water Supply Area (LWSA) for future supplemental source water. In the future (possibly by 2050), inter-basin transfer will move water from the LWSA through a diversion tunnel to supplement Sooke Reservoir (Figure 1). Approximately 92% of the Leech River watershed above the point of diversion (Leech Tunnel) is protected</w:t>
      </w:r>
      <w:del w:id="30" w:author="Bill Floyd" w:date="2020-07-23T21:42:00Z">
        <w:r w:rsidDel="001C150B">
          <w:delText xml:space="preserve"> </w:delText>
        </w:r>
        <w:commentRangeStart w:id="31"/>
        <w:commentRangeStart w:id="32"/>
        <w:r w:rsidDel="001C150B">
          <w:delText>as</w:delText>
        </w:r>
      </w:del>
      <w:commentRangeEnd w:id="31"/>
      <w:r w:rsidR="001C150B">
        <w:rPr>
          <w:rStyle w:val="CommentReference"/>
        </w:rPr>
        <w:commentReference w:id="31"/>
      </w:r>
      <w:commentRangeEnd w:id="32"/>
      <w:r w:rsidR="007A0F04">
        <w:rPr>
          <w:rStyle w:val="CommentReference"/>
        </w:rPr>
        <w:commentReference w:id="32"/>
      </w:r>
      <w:del w:id="33" w:author="Bill Floyd" w:date="2020-07-23T21:42:00Z">
        <w:r w:rsidDel="001C150B">
          <w:delText xml:space="preserve"> WSA </w:delText>
        </w:r>
      </w:del>
      <w:r>
        <w:t>.</w:t>
      </w:r>
    </w:p>
    <w:p w14:paraId="286A52A7" w14:textId="77777777" w:rsidR="00045A83" w:rsidRDefault="00053949">
      <w:r>
        <w:t> </w:t>
      </w:r>
    </w:p>
    <w:p w14:paraId="11F18D96" w14:textId="0A07227C" w:rsidR="00045A83" w:rsidRDefault="001C150B" w:rsidP="00053949">
      <w:pPr>
        <w:spacing w:line="240" w:lineRule="auto"/>
      </w:pPr>
      <w:ins w:id="34" w:author="Bill Floyd" w:date="2020-07-23T21:44:00Z">
        <w:r>
          <w:rPr>
            <w:noProof/>
          </w:rPr>
          <w:lastRenderedPageBreak/>
          <w:t xml:space="preserve"> </w:t>
        </w:r>
      </w:ins>
      <w:r w:rsidR="00053949">
        <w:rPr>
          <w:noProof/>
        </w:rPr>
        <w:drawing>
          <wp:inline distT="0" distB="0" distL="0" distR="0" wp14:anchorId="2A8D7BC4" wp14:editId="10D1DD2E">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943600" cy="6281721"/>
                    </a:xfrm>
                    <a:prstGeom prst="rect">
                      <a:avLst/>
                    </a:prstGeom>
                    <a:noFill/>
                    <a:ln w="9525">
                      <a:noFill/>
                      <a:headEnd/>
                      <a:tailEnd/>
                    </a:ln>
                  </pic:spPr>
                </pic:pic>
              </a:graphicData>
            </a:graphic>
          </wp:inline>
        </w:drawing>
      </w:r>
    </w:p>
    <w:p w14:paraId="7AD180D1" w14:textId="77777777" w:rsidR="00045A83" w:rsidRDefault="00053949" w:rsidP="00053949">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w:t>
      </w:r>
      <w:commentRangeStart w:id="35"/>
      <w:commentRangeStart w:id="36"/>
      <w:r>
        <w:rPr>
          <w:i/>
        </w:rPr>
        <w:t>com</w:t>
      </w:r>
      <w:commentRangeEnd w:id="35"/>
      <w:r w:rsidR="001C150B">
        <w:rPr>
          <w:rStyle w:val="CommentReference"/>
        </w:rPr>
        <w:commentReference w:id="35"/>
      </w:r>
      <w:commentRangeEnd w:id="36"/>
      <w:r w:rsidR="007A0F04">
        <w:rPr>
          <w:rStyle w:val="CommentReference"/>
        </w:rPr>
        <w:commentReference w:id="36"/>
      </w:r>
      <w:r>
        <w:rPr>
          <w:i/>
        </w:rPr>
        <w:t>).</w:t>
      </w:r>
    </w:p>
    <w:p w14:paraId="5247BD26" w14:textId="77777777" w:rsidR="00045A83" w:rsidRDefault="00053949">
      <w:r>
        <w:t> </w:t>
      </w:r>
    </w:p>
    <w:p w14:paraId="253031F3" w14:textId="77777777" w:rsidR="00045A83" w:rsidRDefault="00053949">
      <w:r>
        <w:lastRenderedPageBreak/>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w:t>
      </w:r>
      <w:commentRangeStart w:id="37"/>
      <w:r>
        <w:t>Runoff</w:t>
      </w:r>
      <w:commentRangeEnd w:id="37"/>
      <w:r w:rsidR="001C150B">
        <w:rPr>
          <w:rStyle w:val="CommentReference"/>
        </w:rPr>
        <w:commentReference w:id="37"/>
      </w:r>
      <w:r>
        <w:t xml:space="preserve"> is greatest in the winter under saturated conditions when rivers respond rapidly to precipitation events, rising and falling </w:t>
      </w:r>
      <w:commentRangeStart w:id="38"/>
      <w:commentRangeStart w:id="39"/>
      <w:r>
        <w:t>dramatically</w:t>
      </w:r>
      <w:commentRangeEnd w:id="38"/>
      <w:r w:rsidR="001C150B">
        <w:rPr>
          <w:rStyle w:val="CommentReference"/>
        </w:rPr>
        <w:commentReference w:id="38"/>
      </w:r>
      <w:commentRangeEnd w:id="39"/>
      <w:r w:rsidR="001C150B">
        <w:rPr>
          <w:rStyle w:val="CommentReference"/>
        </w:rPr>
        <w:commentReference w:id="39"/>
      </w:r>
      <w:r>
        <w:t>.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w:t>
      </w:r>
    </w:p>
    <w:p w14:paraId="44F8F445" w14:textId="77777777" w:rsidR="00045A83" w:rsidRDefault="00053949" w:rsidP="00053949">
      <w:pPr>
        <w:spacing w:line="240" w:lineRule="auto"/>
      </w:pPr>
      <w:r>
        <w:t> </w:t>
      </w:r>
    </w:p>
    <w:p w14:paraId="1DBFCF5D" w14:textId="77777777" w:rsidR="00045A83" w:rsidRDefault="00053949">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sidRPr="00CD314C">
        <w:rPr>
          <w:highlight w:val="yellow"/>
          <w:rPrChange w:id="40" w:author="Mark Johnson" w:date="2020-07-17T10:13:00Z">
            <w:rPr/>
          </w:rPrChange>
        </w:rPr>
        <w:t>[</w:t>
      </w:r>
      <w:r w:rsidRPr="00CD314C">
        <w:rPr>
          <w:i/>
          <w:highlight w:val="yellow"/>
          <w:rPrChange w:id="41" w:author="Mark Johnson" w:date="2020-07-17T10:13:00Z">
            <w:rPr>
              <w:i/>
            </w:rPr>
          </w:rPrChange>
        </w:rPr>
        <w:t>personal communication ?refs</w:t>
      </w:r>
      <w:r w:rsidRPr="00CD314C">
        <w:rPr>
          <w:highlight w:val="yellow"/>
          <w:rPrChange w:id="42" w:author="Mark Johnson" w:date="2020-07-17T10:13:00Z">
            <w:rPr/>
          </w:rPrChange>
        </w:rPr>
        <w:t>]</w:t>
      </w:r>
      <w:r>
        <w:t>. Before work is done on inter-basin transfers, the hydrology and water quality of the Leech River system need to be better understood.</w:t>
      </w:r>
    </w:p>
    <w:p w14:paraId="6282E385" w14:textId="77777777" w:rsidR="00045A83" w:rsidRDefault="00053949" w:rsidP="00053949">
      <w:pPr>
        <w:spacing w:line="240" w:lineRule="auto"/>
      </w:pPr>
      <w:r>
        <w:t> </w:t>
      </w:r>
    </w:p>
    <w:p w14:paraId="525F631F" w14:textId="77777777" w:rsidR="00045A83" w:rsidRDefault="00053949">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306A7521" w14:textId="77777777" w:rsidR="00045A83" w:rsidRDefault="00053949" w:rsidP="00053949">
      <w:pPr>
        <w:spacing w:line="240" w:lineRule="auto"/>
      </w:pPr>
      <w:r>
        <w:t> </w:t>
      </w:r>
    </w:p>
    <w:p w14:paraId="7F1C36CB" w14:textId="04904A01" w:rsidR="00045A83" w:rsidRDefault="00053949">
      <w:r>
        <w:t xml:space="preserve">Establishing an understanding of baseline water quality dynamics and hydrologic </w:t>
      </w:r>
      <w:commentRangeStart w:id="43"/>
      <w:r>
        <w:t>forces</w:t>
      </w:r>
      <w:commentRangeEnd w:id="43"/>
      <w:r w:rsidR="001C150B">
        <w:rPr>
          <w:rStyle w:val="CommentReference"/>
        </w:rPr>
        <w:commentReference w:id="43"/>
      </w:r>
      <w:r>
        <w:t xml:space="preserve"> </w:t>
      </w:r>
      <w:commentRangeStart w:id="44"/>
      <w:r>
        <w:t>in</w:t>
      </w:r>
      <w:commentRangeEnd w:id="44"/>
      <w:r w:rsidR="001C150B">
        <w:rPr>
          <w:rStyle w:val="CommentReference"/>
        </w:rPr>
        <w:commentReference w:id="44"/>
      </w:r>
      <w:r>
        <w:t xml:space="preserve"> the LWSA will help to inform forest management strategies and evaluate the effects of fire fuel management on water supply. </w:t>
      </w:r>
      <w:commentRangeStart w:id="45"/>
      <w:r>
        <w:t xml:space="preserve">Furthermore, developing relationships between event-based water quality dynamics and </w:t>
      </w:r>
      <w:del w:id="46" w:author="Bill Floyd" w:date="2020-07-23T21:52:00Z">
        <w:r w:rsidDel="00346146">
          <w:delText xml:space="preserve">establishing </w:delText>
        </w:r>
      </w:del>
      <w:ins w:id="47" w:author="Bill Floyd" w:date="2020-07-23T21:52:00Z">
        <w:r w:rsidR="00346146">
          <w:t xml:space="preserve">describing </w:t>
        </w:r>
      </w:ins>
      <w:r>
        <w:t>hydrochemical ranges across the LWSA will help to anticipate possible treatment challenges that may accompany future inter-basin transfer from the LWSA to the Sooke WSA.</w:t>
      </w:r>
      <w:commentRangeEnd w:id="45"/>
      <w:r w:rsidR="00346146">
        <w:rPr>
          <w:rStyle w:val="CommentReference"/>
        </w:rPr>
        <w:commentReference w:id="45"/>
      </w:r>
    </w:p>
    <w:p w14:paraId="786F18B5" w14:textId="77777777" w:rsidR="00045A83" w:rsidRDefault="00053949">
      <w:pPr>
        <w:pStyle w:val="Heading3"/>
      </w:pPr>
      <w:bookmarkStart w:id="48" w:name="research-questions-and-objectives"/>
      <w:bookmarkStart w:id="49" w:name="_Toc45753363"/>
      <w:r>
        <w:t>Research questions and objectives</w:t>
      </w:r>
      <w:bookmarkEnd w:id="48"/>
      <w:bookmarkEnd w:id="49"/>
    </w:p>
    <w:p w14:paraId="5913C779" w14:textId="77777777" w:rsidR="00045A83" w:rsidRDefault="00053949">
      <w:r>
        <w:t xml:space="preserve">This </w:t>
      </w:r>
      <w:del w:id="50" w:author="Mark Johnson" w:date="2020-07-17T10:13:00Z">
        <w:r w:rsidDel="00CD314C">
          <w:delText xml:space="preserve">Master of Science thesis </w:delText>
        </w:r>
      </w:del>
      <w:r>
        <w:t xml:space="preserve">research was conducted in partnership with the CRD and </w:t>
      </w:r>
      <w:proofErr w:type="spellStart"/>
      <w:r>
        <w:t>forWater</w:t>
      </w:r>
      <w:proofErr w:type="spellEnd"/>
      <w:r>
        <w:t xml:space="preserve"> Network in an effort to help </w:t>
      </w:r>
      <w:commentRangeStart w:id="51"/>
      <w:r>
        <w:t>characterize</w:t>
      </w:r>
      <w:commentRangeEnd w:id="51"/>
      <w:r w:rsidR="00346146">
        <w:rPr>
          <w:rStyle w:val="CommentReference"/>
        </w:rPr>
        <w:commentReference w:id="51"/>
      </w:r>
      <w:r>
        <w:t xml:space="preserv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14:paraId="66D84033" w14:textId="77777777" w:rsidR="00045A83" w:rsidRDefault="00053949" w:rsidP="00053949">
      <w:pPr>
        <w:spacing w:line="240" w:lineRule="auto"/>
      </w:pPr>
      <w:r>
        <w:t> </w:t>
      </w:r>
    </w:p>
    <w:p w14:paraId="1123DD2A" w14:textId="77777777" w:rsidR="00045A83" w:rsidRDefault="00053949">
      <w:r>
        <w:rPr>
          <w:b/>
        </w:rPr>
        <w:t>RQ.1.</w:t>
      </w:r>
      <w:r>
        <w:t xml:space="preserve"> </w:t>
      </w:r>
      <w:del w:id="52" w:author="Mark Johnson" w:date="2020-07-17T10:13:00Z">
        <w:r w:rsidDel="00CD314C">
          <w:delText>What are the ranges for</w:delText>
        </w:r>
      </w:del>
      <w:ins w:id="53" w:author="Mark Johnson" w:date="2020-07-17T10:13:00Z">
        <w:r w:rsidR="00CD314C">
          <w:t>How does</w:t>
        </w:r>
      </w:ins>
      <w:r>
        <w:t xml:space="preserve"> DOC concentration and NOM character </w:t>
      </w:r>
      <w:ins w:id="54" w:author="Mark Johnson" w:date="2020-07-17T10:13:00Z">
        <w:r w:rsidR="00CD314C">
          <w:t xml:space="preserve">vary </w:t>
        </w:r>
      </w:ins>
      <w:commentRangeStart w:id="55"/>
      <w:del w:id="56" w:author="Mark Johnson" w:date="2020-07-17T10:13:00Z">
        <w:r w:rsidDel="00CD314C">
          <w:delText xml:space="preserve">between </w:delText>
        </w:r>
      </w:del>
      <w:ins w:id="57" w:author="Mark Johnson" w:date="2020-07-17T10:13:00Z">
        <w:r w:rsidR="00CD314C">
          <w:t xml:space="preserve">among </w:t>
        </w:r>
        <w:commentRangeEnd w:id="55"/>
        <w:r w:rsidR="00CD314C">
          <w:rPr>
            <w:rStyle w:val="CommentReference"/>
          </w:rPr>
          <w:commentReference w:id="55"/>
        </w:r>
      </w:ins>
      <w:r>
        <w:t>adjacent drainage basins and among nested sub-catchments in the Greater Victoria water supply area, and what influence does seasonality have on concentration of DOC and character of NOM?</w:t>
      </w:r>
    </w:p>
    <w:p w14:paraId="27E858AB" w14:textId="7EC318BA" w:rsidR="00045A83" w:rsidRDefault="00053949">
      <w:r>
        <w:rPr>
          <w:b/>
        </w:rPr>
        <w:lastRenderedPageBreak/>
        <w:t>Objective 1:</w:t>
      </w:r>
      <w:r>
        <w:t xml:space="preserve"> Design a sampling strategy to </w:t>
      </w:r>
      <w:del w:id="58" w:author="Bill Floyd" w:date="2020-07-23T21:57:00Z">
        <w:r w:rsidDel="00346146">
          <w:delText xml:space="preserve">measure </w:delText>
        </w:r>
      </w:del>
      <w:ins w:id="59" w:author="Bill Floyd" w:date="2020-07-23T21:58:00Z">
        <w:r w:rsidR="00346146">
          <w:t>describe</w:t>
        </w:r>
      </w:ins>
      <w:ins w:id="60" w:author="Bill Floyd" w:date="2020-07-23T21:57:00Z">
        <w:r w:rsidR="00346146">
          <w:t xml:space="preserve"> </w:t>
        </w:r>
      </w:ins>
      <w:r>
        <w:t>the spatial and temporal variation of DOC concentration and NOM character</w:t>
      </w:r>
      <w:del w:id="61" w:author="Bill Floyd" w:date="2020-07-23T21:58:00Z">
        <w:r w:rsidDel="00346146">
          <w:delText>, then describe spatiotemporal patterns that were observed.</w:delText>
        </w:r>
      </w:del>
    </w:p>
    <w:p w14:paraId="179E6BBE" w14:textId="77777777" w:rsidR="00045A83" w:rsidRDefault="00053949" w:rsidP="00053949">
      <w:pPr>
        <w:spacing w:line="240" w:lineRule="auto"/>
      </w:pPr>
      <w:r>
        <w:t> </w:t>
      </w:r>
    </w:p>
    <w:p w14:paraId="339826C6" w14:textId="77777777" w:rsidR="00045A83" w:rsidRDefault="00053949">
      <w:r>
        <w:rPr>
          <w:b/>
        </w:rPr>
        <w:t>RQ.2.</w:t>
      </w:r>
      <w:r>
        <w:t xml:space="preserve"> Are hydrological processes the main driver for DOC transport and variation in the LWSA and is there a mechanistic relationship between river stage and DOC or </w:t>
      </w:r>
      <w:commentRangeStart w:id="62"/>
      <w:r>
        <w:t>NOM</w:t>
      </w:r>
      <w:commentRangeEnd w:id="62"/>
      <w:r w:rsidR="00346146">
        <w:rPr>
          <w:rStyle w:val="CommentReference"/>
        </w:rPr>
        <w:commentReference w:id="62"/>
      </w:r>
      <w:r>
        <w:t>?</w:t>
      </w:r>
    </w:p>
    <w:p w14:paraId="6F145018" w14:textId="77777777" w:rsidR="00045A83" w:rsidRDefault="00053949">
      <w:r>
        <w:rPr>
          <w:b/>
        </w:rPr>
        <w:t>Objective 2:</w:t>
      </w:r>
      <w:r>
        <w:t xml:space="preserve"> Relate water sample results to river stage and </w:t>
      </w:r>
      <w:del w:id="63" w:author="Mark Johnson" w:date="2020-07-17T10:14:00Z">
        <w:r w:rsidDel="00CD314C">
          <w:delText>report on the</w:delText>
        </w:r>
      </w:del>
      <w:ins w:id="64" w:author="Mark Johnson" w:date="2020-07-17T10:14:00Z">
        <w:r w:rsidR="00CD314C">
          <w:t>evaluate</w:t>
        </w:r>
      </w:ins>
      <w:r>
        <w:t xml:space="preserve"> relationships between DOC concentrations and NOM character with stage, </w:t>
      </w:r>
      <w:del w:id="65" w:author="Mark Johnson" w:date="2020-07-17T10:15:00Z">
        <w:r w:rsidDel="00CD314C">
          <w:delText>particularly paying attention to</w:delText>
        </w:r>
      </w:del>
      <w:ins w:id="66" w:author="Mark Johnson" w:date="2020-07-17T10:15:00Z">
        <w:r w:rsidR="00CD314C">
          <w:t>including</w:t>
        </w:r>
      </w:ins>
      <w:r>
        <w:t xml:space="preserve"> differences between baseflow and storm events.</w:t>
      </w:r>
    </w:p>
    <w:p w14:paraId="7951A492" w14:textId="77777777" w:rsidR="00045A83" w:rsidRDefault="00053949" w:rsidP="00053949">
      <w:pPr>
        <w:spacing w:line="240" w:lineRule="auto"/>
      </w:pPr>
      <w:r>
        <w:t> </w:t>
      </w:r>
    </w:p>
    <w:p w14:paraId="4C237EFB" w14:textId="77777777" w:rsidR="00045A83" w:rsidRDefault="00053949">
      <w:commentRangeStart w:id="67"/>
      <w:r>
        <w:rPr>
          <w:b/>
        </w:rPr>
        <w:t>RQ.3.</w:t>
      </w:r>
      <w:r>
        <w:t xml:space="preserve"> Are some watershed characteristics more important than others for influencing DOC and NOM dynamics?</w:t>
      </w:r>
    </w:p>
    <w:p w14:paraId="08CB4C76" w14:textId="77777777" w:rsidR="00045A83" w:rsidRDefault="00053949">
      <w:r>
        <w:rPr>
          <w:b/>
        </w:rPr>
        <w:t>Objective 3:</w:t>
      </w:r>
      <w:r>
        <w:t xml:space="preserve"> Assess the importance of watershed characteristics and conditions as explanatory variables for DOC and DOM patterns.</w:t>
      </w:r>
      <w:commentRangeEnd w:id="67"/>
      <w:r w:rsidR="00691BC7">
        <w:rPr>
          <w:rStyle w:val="CommentReference"/>
        </w:rPr>
        <w:commentReference w:id="67"/>
      </w:r>
    </w:p>
    <w:p w14:paraId="7A410635" w14:textId="77777777" w:rsidR="00045A83" w:rsidRDefault="00053949" w:rsidP="00053949">
      <w:pPr>
        <w:spacing w:line="240" w:lineRule="auto"/>
      </w:pPr>
      <w:r>
        <w:t> </w:t>
      </w:r>
    </w:p>
    <w:p w14:paraId="2B981A10" w14:textId="77777777" w:rsidR="00045A83" w:rsidRDefault="00053949">
      <w:r>
        <w:rPr>
          <w:b/>
        </w:rPr>
        <w:t>RQ.4.</w:t>
      </w:r>
      <w:r>
        <w:t xml:space="preserve"> What are the implications for watershed management and future drinking water supply?</w:t>
      </w:r>
    </w:p>
    <w:p w14:paraId="052CA691"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1CFEB87C" w14:textId="77777777" w:rsidR="00045A83" w:rsidRDefault="00053949" w:rsidP="00053949">
      <w:pPr>
        <w:spacing w:line="240" w:lineRule="auto"/>
      </w:pPr>
      <w:r>
        <w:t> </w:t>
      </w:r>
    </w:p>
    <w:p w14:paraId="72F81C2D" w14:textId="77777777" w:rsidR="00045A83" w:rsidRDefault="00053949">
      <w:del w:id="68" w:author="Mark Johnson" w:date="2020-07-17T10:15:00Z">
        <w:r w:rsidDel="00CD314C">
          <w:delText>Ideally, r</w:delText>
        </w:r>
      </w:del>
      <w:ins w:id="69" w:author="Mark Johnson" w:date="2020-07-17T10:15:00Z">
        <w:r w:rsidR="00CD314C">
          <w:t>R</w:t>
        </w:r>
      </w:ins>
      <w:r>
        <w:t>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335DCDDB" w14:textId="77777777" w:rsidR="00045A83" w:rsidRDefault="00053949">
      <w:pPr>
        <w:pStyle w:val="Heading2"/>
      </w:pPr>
      <w:bookmarkStart w:id="70" w:name="_Toc45753364"/>
      <w:r>
        <w:lastRenderedPageBreak/>
        <w:t>Spatial and temporal patterns in DOC &amp; NOM</w:t>
      </w:r>
      <w:bookmarkEnd w:id="70"/>
    </w:p>
    <w:p w14:paraId="30AF066D" w14:textId="77777777" w:rsidR="00045A83" w:rsidRDefault="00053949">
      <w:pPr>
        <w:pStyle w:val="Heading3"/>
      </w:pPr>
      <w:bookmarkStart w:id="71" w:name="_Toc45753365"/>
      <w:r>
        <w:t>Introduction</w:t>
      </w:r>
      <w:bookmarkEnd w:id="71"/>
    </w:p>
    <w:p w14:paraId="45966275" w14:textId="55052FE1" w:rsidR="00045A83" w:rsidRDefault="00053949">
      <w:commentRangeStart w:id="72"/>
      <w:r>
        <w:t>Drinking water in Canada is primarily sourced from surface water supplies. Over 85% of Canadians, and approximately 80% of British Columbia</w:t>
      </w:r>
      <w:ins w:id="73" w:author="Bill Floyd" w:date="2020-07-23T22:07:00Z">
        <w:r w:rsidR="00691BC7">
          <w:t>ns</w:t>
        </w:r>
      </w:ins>
      <w:del w:id="74" w:author="Bill Floyd" w:date="2020-07-23T22:07:00Z">
        <w:r w:rsidDel="00691BC7">
          <w:delText>s</w:delText>
        </w:r>
      </w:del>
      <w:r>
        <w:t xml:space="preserve">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354BFAB2" w14:textId="77777777" w:rsidR="00045A83" w:rsidRDefault="00053949">
      <w:pPr>
        <w:pStyle w:val="Heading4"/>
      </w:pPr>
      <w:bookmarkStart w:id="75" w:name="X7414d6706d8402b87a2f3462fc755a05cce3a3a"/>
      <w:bookmarkStart w:id="76" w:name="_Toc45753366"/>
      <w:r>
        <w:t>Aqueous natural organic matter in source water supply</w:t>
      </w:r>
      <w:bookmarkEnd w:id="75"/>
      <w:bookmarkEnd w:id="76"/>
    </w:p>
    <w:p w14:paraId="3EDD507C" w14:textId="77777777" w:rsidR="00045A83" w:rsidRDefault="00053949">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4B658C5F" w14:textId="77777777" w:rsidR="00045A83" w:rsidRDefault="00053949">
      <w:r>
        <w:t> </w:t>
      </w:r>
    </w:p>
    <w:p w14:paraId="11C704DC" w14:textId="77777777" w:rsidR="00045A83" w:rsidRDefault="00053949">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B12386D" w14:textId="77777777" w:rsidR="00045A83" w:rsidRDefault="00053949">
      <w:r>
        <w:t> </w:t>
      </w:r>
    </w:p>
    <w:p w14:paraId="250B7289" w14:textId="77777777" w:rsidR="00045A83" w:rsidRDefault="00053949">
      <w:r>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14:paraId="4335A971" w14:textId="77777777" w:rsidR="00045A83" w:rsidRDefault="00053949">
      <w:r>
        <w:t> </w:t>
      </w:r>
    </w:p>
    <w:p w14:paraId="7CB22C50" w14:textId="77777777" w:rsidR="00045A83" w:rsidRDefault="00053949">
      <w:r>
        <w:t xml:space="preserve">In addition to acting as a precursor for DBPs, DOC has been called a master variable due to it’s terrestrial-aquatic linkages, influence on water chemistry and role in contaminant transport </w:t>
      </w:r>
      <w:r>
        <w:lastRenderedPageBreak/>
        <w:t>(</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commentRangeEnd w:id="72"/>
      <w:r w:rsidR="00B14038">
        <w:rPr>
          <w:rStyle w:val="CommentReference"/>
        </w:rPr>
        <w:commentReference w:id="72"/>
      </w:r>
    </w:p>
    <w:p w14:paraId="5A5AF837" w14:textId="77777777" w:rsidR="00045A83" w:rsidRDefault="00053949">
      <w:pPr>
        <w:pStyle w:val="Heading4"/>
      </w:pPr>
      <w:bookmarkStart w:id="77" w:name="surface-water-sampling-strategies"/>
      <w:bookmarkStart w:id="78" w:name="_Toc45753367"/>
      <w:commentRangeStart w:id="79"/>
      <w:r>
        <w:t>Surface water sampling strategies</w:t>
      </w:r>
      <w:bookmarkEnd w:id="77"/>
      <w:bookmarkEnd w:id="78"/>
    </w:p>
    <w:p w14:paraId="6EF13942" w14:textId="77777777" w:rsidR="00053949" w:rsidRPr="00053949" w:rsidRDefault="00053949" w:rsidP="00053949">
      <w:r>
        <w:t>* add</w:t>
      </w:r>
      <w:commentRangeEnd w:id="79"/>
      <w:r w:rsidR="00CD314C">
        <w:rPr>
          <w:rStyle w:val="CommentReference"/>
        </w:rPr>
        <w:commentReference w:id="79"/>
      </w:r>
    </w:p>
    <w:p w14:paraId="372E8CAB" w14:textId="77777777" w:rsidR="00045A83" w:rsidRDefault="00053949">
      <w:pPr>
        <w:pStyle w:val="Heading5"/>
      </w:pPr>
      <w:bookmarkStart w:id="80" w:name="_Toc45753368"/>
      <w:commentRangeStart w:id="81"/>
      <w:r>
        <w:t>Event-based sampling</w:t>
      </w:r>
      <w:bookmarkEnd w:id="80"/>
    </w:p>
    <w:p w14:paraId="0FD740FC" w14:textId="77777777" w:rsidR="00045A83" w:rsidRDefault="00053949">
      <w:r>
        <w:t>Synoptic grab sampling can cover a wide area over a relatively short period of time, but it can be difficult to schedule a synoptic sampling campaign for specific weather and flow conditions, especially for short durations of rapid runoff (</w:t>
      </w:r>
      <w:proofErr w:type="spellStart"/>
      <w:r>
        <w:t>Harmel</w:t>
      </w:r>
      <w:proofErr w:type="spellEnd"/>
      <w:r>
        <w:t>, King, and Slade (</w:t>
      </w:r>
      <w:hyperlink w:anchor="ref-Harmel2003">
        <w:r>
          <w:rPr>
            <w:rStyle w:val="Hyperlink"/>
          </w:rPr>
          <w:t>2003</w:t>
        </w:r>
      </w:hyperlink>
      <w:r>
        <w:t>)).</w:t>
      </w:r>
    </w:p>
    <w:p w14:paraId="4FE4B440" w14:textId="77777777" w:rsidR="00045A83" w:rsidRDefault="00053949">
      <w:r>
        <w:t xml:space="preserve">Water samples from the rising limb of the hydrograph have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The dynamic </w:t>
      </w:r>
      <w:r>
        <w:lastRenderedPageBreak/>
        <w:t>changes that occur during events are of interest for understanding water quality variation and ranges, however it is logistically challenging and potentially dangerous to manually collect standard grab samples during high flows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w:t>
      </w:r>
    </w:p>
    <w:p w14:paraId="13E3D7A4" w14:textId="77777777" w:rsidR="00045A83" w:rsidRDefault="00053949">
      <w: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w:t>
      </w:r>
      <w:ins w:id="82" w:author="Mark Johnson" w:date="2020-07-17T10:16:00Z">
        <w:r w:rsidR="00CD314C">
          <w:t>s</w:t>
        </w:r>
      </w:ins>
      <w:del w:id="83" w:author="Mark Johnson" w:date="2020-07-17T10:16:00Z">
        <w:r w:rsidDel="00CD314C">
          <w:delText>d</w:delText>
        </w:r>
      </w:del>
      <w:r>
        <w:t xml:space="preserve">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commentRangeEnd w:id="81"/>
      <w:r w:rsidR="00B14038">
        <w:rPr>
          <w:rStyle w:val="CommentReference"/>
        </w:rPr>
        <w:commentReference w:id="81"/>
      </w:r>
    </w:p>
    <w:p w14:paraId="26D460A2" w14:textId="77777777" w:rsidR="00045A83" w:rsidRDefault="00053949">
      <w:pPr>
        <w:pStyle w:val="Heading4"/>
      </w:pPr>
      <w:bookmarkStart w:id="84" w:name="research-objectives"/>
      <w:bookmarkStart w:id="85" w:name="_Toc45753369"/>
      <w:r>
        <w:t>Research objectives</w:t>
      </w:r>
      <w:bookmarkEnd w:id="84"/>
      <w:bookmarkEnd w:id="85"/>
    </w:p>
    <w:p w14:paraId="3C8BE737" w14:textId="77777777" w:rsidR="00045A83" w:rsidRDefault="00053949">
      <w:commentRangeStart w:id="86"/>
      <w:r>
        <w:t>A sampling strategy was developed to quantify the ranges of DOC concentration and NOM character between adjacent drainage basins and among nested sub-catchments the Greater Victoria water supply area across seasons.</w:t>
      </w:r>
      <w:commentRangeEnd w:id="86"/>
      <w:r w:rsidR="00CD314C">
        <w:rPr>
          <w:rStyle w:val="CommentReference"/>
        </w:rPr>
        <w:commentReference w:id="86"/>
      </w:r>
    </w:p>
    <w:p w14:paraId="5E3203F1" w14:textId="77777777" w:rsidR="00045A83" w:rsidRDefault="00053949">
      <w:pPr>
        <w:pStyle w:val="Heading3"/>
      </w:pPr>
      <w:bookmarkStart w:id="87" w:name="_Toc45753370"/>
      <w:r>
        <w:lastRenderedPageBreak/>
        <w:t>Methods</w:t>
      </w:r>
      <w:bookmarkEnd w:id="87"/>
    </w:p>
    <w:p w14:paraId="3FCE2205" w14:textId="77777777" w:rsidR="00045A83" w:rsidRDefault="00053949">
      <w:r>
        <w:t xml:space="preserve">To measure the ranges of dissolved organic carbon (DOC) concentration and natural organic matter (NOM) character over space and time, river sampling was conducted from October 2018 to February </w:t>
      </w:r>
      <w:commentRangeStart w:id="88"/>
      <w:r>
        <w:t>2020</w:t>
      </w:r>
      <w:commentRangeEnd w:id="88"/>
      <w:r w:rsidR="00B14038">
        <w:rPr>
          <w:rStyle w:val="CommentReference"/>
        </w:rPr>
        <w:commentReference w:id="88"/>
      </w:r>
      <w:r>
        <w:t xml:space="preserve">. Water samples were collected and analyzed at UBC for DOC concentration and NOM character via high temperature combustion and UV-Vis spectroscopy, respectively (details follow in </w:t>
      </w:r>
      <w:r>
        <w:rPr>
          <w:i/>
        </w:rPr>
        <w:t>‘Analytical Techniques’</w:t>
      </w:r>
      <w:r>
        <w:t xml:space="preserve">). The </w:t>
      </w:r>
      <w:commentRangeStart w:id="89"/>
      <w:r>
        <w:t>river</w:t>
      </w:r>
      <w:commentRangeEnd w:id="89"/>
      <w:r w:rsidR="004247A5">
        <w:rPr>
          <w:rStyle w:val="CommentReference"/>
        </w:rPr>
        <w:commentReference w:id="89"/>
      </w:r>
      <w:r>
        <w:t xml:space="preserve">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61FC021D" w14:textId="77777777" w:rsidR="00045A83" w:rsidRDefault="00053949">
      <w:pPr>
        <w:pStyle w:val="Heading4"/>
      </w:pPr>
      <w:bookmarkStart w:id="90" w:name="sampling-sites"/>
      <w:bookmarkStart w:id="91" w:name="_Toc45753371"/>
      <w:r>
        <w:t>Sampling sites</w:t>
      </w:r>
      <w:bookmarkEnd w:id="90"/>
      <w:bookmarkEnd w:id="91"/>
    </w:p>
    <w:p w14:paraId="1BEA0CBF" w14:textId="77777777" w:rsidR="00045A83" w:rsidRDefault="00053949">
      <w:pPr>
        <w:rPr>
          <w:ins w:id="92" w:author="Mark Johnson" w:date="2020-07-17T10:17:00Z"/>
        </w:rPr>
      </w:pPr>
      <w:r>
        <w:t xml:space="preserve">Most of sampling sites were located in the Leech </w:t>
      </w:r>
      <w:commentRangeStart w:id="93"/>
      <w:r>
        <w:t>WSA</w:t>
      </w:r>
      <w:commentRangeEnd w:id="93"/>
      <w:r w:rsidR="004247A5">
        <w:rPr>
          <w:rStyle w:val="CommentReference"/>
        </w:rPr>
        <w:commentReference w:id="93"/>
      </w:r>
      <w:r>
        <w:t xml:space="preserve"> and a few key rivers in the Sooke WSA </w:t>
      </w:r>
      <w:commentRangeStart w:id="94"/>
      <w:r>
        <w:t>were</w:t>
      </w:r>
      <w:commentRangeEnd w:id="94"/>
      <w:r w:rsidR="004247A5">
        <w:rPr>
          <w:rStyle w:val="CommentReference"/>
        </w:rPr>
        <w:commentReference w:id="94"/>
      </w:r>
      <w:r>
        <w:t xml:space="preserve"> also included (Figure 2). </w:t>
      </w:r>
      <w:proofErr w:type="spellStart"/>
      <w:r>
        <w:t>Rithet</w:t>
      </w:r>
      <w:proofErr w:type="spellEnd"/>
      <w:r>
        <w:t xml:space="preserve">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w:t>
      </w:r>
      <w:del w:id="95" w:author="Mark Johnson" w:date="2020-07-17T10:17:00Z">
        <w:r w:rsidDel="00CD314C">
          <w:delText>is a likely</w:delText>
        </w:r>
      </w:del>
      <w:ins w:id="96" w:author="Mark Johnson" w:date="2020-07-17T10:17:00Z">
        <w:r w:rsidR="00CD314C">
          <w:t>can be used as a</w:t>
        </w:r>
      </w:ins>
      <w:r>
        <w:t xml:space="preserve"> balancing reservoir for future inter-basin transfers.</w:t>
      </w:r>
    </w:p>
    <w:p w14:paraId="7CF7B8AD" w14:textId="77777777" w:rsidR="00CD314C" w:rsidRDefault="00CD314C"/>
    <w:p w14:paraId="4674B504" w14:textId="77777777" w:rsidR="00053949" w:rsidRDefault="00053949">
      <w:pPr>
        <w:sectPr w:rsidR="00053949" w:rsidSect="00053949">
          <w:footerReference w:type="first" r:id="rId14"/>
          <w:pgSz w:w="12240" w:h="15840" w:code="1"/>
          <w:pgMar w:top="1440" w:right="1440" w:bottom="1440" w:left="1440" w:header="706" w:footer="706" w:gutter="0"/>
          <w:pgNumType w:start="1"/>
          <w:cols w:space="708"/>
          <w:titlePg/>
          <w:docGrid w:linePitch="326"/>
        </w:sectPr>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w:t>
      </w:r>
      <w:r>
        <w:lastRenderedPageBreak/>
        <w:t>downstream of the confluence of West Leech with the mainstem. The Leech Tunnel site was located near the effective mouth of the LWSA, at the Leech River Tunnel.</w:t>
      </w:r>
    </w:p>
    <w:p w14:paraId="06513126" w14:textId="77777777" w:rsidR="00045A83" w:rsidRDefault="00053949" w:rsidP="00053949">
      <w:pPr>
        <w:spacing w:line="240" w:lineRule="auto"/>
      </w:pPr>
      <w:r>
        <w:rPr>
          <w:noProof/>
        </w:rPr>
        <w:lastRenderedPageBreak/>
        <w:drawing>
          <wp:inline distT="0" distB="0" distL="0" distR="0" wp14:anchorId="5E1EF26B" wp14:editId="6446E25D">
            <wp:extent cx="7363835" cy="5170714"/>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5"/>
                    <a:stretch>
                      <a:fillRect/>
                    </a:stretch>
                  </pic:blipFill>
                  <pic:spPr bwMode="auto">
                    <a:xfrm>
                      <a:off x="0" y="0"/>
                      <a:ext cx="7403651" cy="5198672"/>
                    </a:xfrm>
                    <a:prstGeom prst="rect">
                      <a:avLst/>
                    </a:prstGeom>
                    <a:noFill/>
                    <a:ln w="9525">
                      <a:noFill/>
                      <a:headEnd/>
                      <a:tailEnd/>
                    </a:ln>
                  </pic:spPr>
                </pic:pic>
              </a:graphicData>
            </a:graphic>
          </wp:inline>
        </w:drawing>
      </w:r>
    </w:p>
    <w:p w14:paraId="73D73859" w14:textId="77777777" w:rsidR="00045A83" w:rsidRDefault="00053949" w:rsidP="00053949">
      <w:pPr>
        <w:spacing w:line="240" w:lineRule="auto"/>
      </w:pPr>
      <w:r>
        <w:t xml:space="preserve">Figure 2:  </w:t>
      </w:r>
      <w:r>
        <w:rPr>
          <w:i/>
        </w:rPr>
        <w:t>River sampling sites across the Leech and Sooke Water Supply Areas (WSA), Greater Victoria, BC.</w:t>
      </w:r>
    </w:p>
    <w:p w14:paraId="22999B5B" w14:textId="77777777" w:rsidR="00053949" w:rsidRDefault="00053949">
      <w:pPr>
        <w:sectPr w:rsidR="00053949" w:rsidSect="00053949">
          <w:footerReference w:type="first" r:id="rId16"/>
          <w:pgSz w:w="15840" w:h="12240" w:orient="landscape" w:code="1"/>
          <w:pgMar w:top="1440" w:right="1440" w:bottom="1440" w:left="1440" w:header="706" w:footer="706" w:gutter="0"/>
          <w:cols w:space="708"/>
          <w:docGrid w:linePitch="326"/>
        </w:sectPr>
      </w:pPr>
    </w:p>
    <w:p w14:paraId="79E9B09F" w14:textId="77777777" w:rsidR="00045A83" w:rsidRDefault="00053949">
      <w:pPr>
        <w:pStyle w:val="Heading5"/>
      </w:pPr>
      <w:bookmarkStart w:id="97" w:name="synoptic-sampling"/>
      <w:bookmarkStart w:id="98" w:name="_Toc45753372"/>
      <w:r>
        <w:lastRenderedPageBreak/>
        <w:t>Synoptic sampling</w:t>
      </w:r>
      <w:bookmarkEnd w:id="97"/>
      <w:bookmarkEnd w:id="98"/>
    </w:p>
    <w:p w14:paraId="1529B74E" w14:textId="77777777" w:rsidR="00045A83" w:rsidRDefault="00053949">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14:paraId="7C69E268" w14:textId="77777777" w:rsidR="00045A83" w:rsidRDefault="00053949">
      <w:pPr>
        <w:pStyle w:val="Heading5"/>
      </w:pPr>
      <w:bookmarkStart w:id="99" w:name="monitoring-sampling-stations"/>
      <w:bookmarkStart w:id="100" w:name="_Toc45753373"/>
      <w:r>
        <w:t>Monitoring &amp; sampling stations</w:t>
      </w:r>
      <w:bookmarkEnd w:id="99"/>
      <w:bookmarkEnd w:id="100"/>
    </w:p>
    <w:p w14:paraId="051F9D08" w14:textId="77777777" w:rsidR="00045A83" w:rsidRDefault="00053949">
      <w:r>
        <w:t xml:space="preserve">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w:t>
      </w:r>
      <w:r>
        <w:lastRenderedPageBreak/>
        <w:t xml:space="preserve">Monitoring at these sites included river stage, temperatures, and enhanced passive sampling </w:t>
      </w:r>
      <w:commentRangeStart w:id="101"/>
      <w:r>
        <w:t>schemes</w:t>
      </w:r>
      <w:commentRangeEnd w:id="101"/>
      <w:r w:rsidR="004247A5">
        <w:rPr>
          <w:rStyle w:val="CommentReference"/>
        </w:rPr>
        <w:commentReference w:id="101"/>
      </w:r>
      <w:r>
        <w:t>.</w:t>
      </w:r>
    </w:p>
    <w:p w14:paraId="28D7E917" w14:textId="77777777" w:rsidR="00045A83" w:rsidRDefault="00053949">
      <w:r>
        <w:t> </w:t>
      </w:r>
    </w:p>
    <w:p w14:paraId="7E15DF22" w14:textId="77777777" w:rsidR="00045A83" w:rsidRDefault="00053949">
      <w:r>
        <w:t xml:space="preserve">The Leech watershed system responds quickly to rainfall, and the logistics of </w:t>
      </w:r>
      <w:commentRangeStart w:id="102"/>
      <w:r>
        <w:t>grab</w:t>
      </w:r>
      <w:commentRangeEnd w:id="102"/>
      <w:r w:rsidR="004247A5">
        <w:rPr>
          <w:rStyle w:val="CommentReference"/>
        </w:rPr>
        <w:commentReference w:id="102"/>
      </w:r>
      <w:r>
        <w:t xml:space="preserve">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w:t>
      </w:r>
      <w:commentRangeStart w:id="103"/>
      <w:r>
        <w:t>and curiosity</w:t>
      </w:r>
      <w:commentRangeEnd w:id="103"/>
      <w:r w:rsidR="00CD314C">
        <w:rPr>
          <w:rStyle w:val="CommentReference"/>
        </w:rPr>
        <w:commentReference w:id="103"/>
      </w:r>
      <w:r>
        <w:t>, siphon sampling strategies were employed at the monitoring sites across the LWSA.</w:t>
      </w:r>
    </w:p>
    <w:p w14:paraId="281E1C01" w14:textId="77777777" w:rsidR="00045A83" w:rsidRDefault="00053949">
      <w:r>
        <w:t> </w:t>
      </w:r>
    </w:p>
    <w:p w14:paraId="2625278F" w14:textId="77777777" w:rsidR="00045A83" w:rsidRDefault="00053949">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14:paraId="7A6B6094" w14:textId="77777777" w:rsidR="00045A83" w:rsidRDefault="00053949">
      <w:r>
        <w:t> </w:t>
      </w:r>
    </w:p>
    <w:p w14:paraId="0465007C" w14:textId="77777777" w:rsidR="00045A83" w:rsidRDefault="00053949">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w:t>
      </w:r>
      <w:r>
        <w:lastRenderedPageBreak/>
        <w:t xml:space="preserve">clamps held siphon sampler bottles (Figure 3). Custom-built siphon sampler bottles used in this 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Screw caps for 250 mL amber HDPE wide-mouth bottles were augmented to include two 1/4" (O.D.) stainless steel tubes </w:t>
      </w:r>
      <w:r w:rsidR="00E131BD">
        <w:rPr>
          <w:noProof/>
        </w:rPr>
        <mc:AlternateContent>
          <mc:Choice Requires="wps">
            <w:drawing>
              <wp:anchor distT="45720" distB="45720" distL="114300" distR="114300" simplePos="0" relativeHeight="251659264" behindDoc="0" locked="0" layoutInCell="1" allowOverlap="1" wp14:anchorId="0E66EE6B" wp14:editId="1DD5302D">
                <wp:simplePos x="0" y="0"/>
                <wp:positionH relativeFrom="column">
                  <wp:posOffset>86995</wp:posOffset>
                </wp:positionH>
                <wp:positionV relativeFrom="paragraph">
                  <wp:posOffset>1477645</wp:posOffset>
                </wp:positionV>
                <wp:extent cx="2863215" cy="6098540"/>
                <wp:effectExtent l="1270" t="1270" r="254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6098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1FAB9" w14:textId="77777777" w:rsidR="005E6F0B" w:rsidRDefault="005E6F0B"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5E6F0B" w:rsidRDefault="005E6F0B" w:rsidP="00053949">
                            <w:pPr>
                              <w:spacing w:line="240" w:lineRule="auto"/>
                            </w:pPr>
                            <w:r w:rsidRPr="00053949">
                              <w:t>Figure 3:  Vertical sampling rack and siphon sampler bottle, illustrative of installations at six sites across the LWSA (shown here is Chris Creek (site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66EE6B" id="_x0000_t202" coordsize="21600,21600" o:spt="202" path="m,l,21600r21600,l21600,xe">
                <v:stroke joinstyle="miter"/>
                <v:path gradientshapeok="t" o:connecttype="rect"/>
              </v:shapetype>
              <v:shape id="Text Box 2" o:spid="_x0000_s1026" type="#_x0000_t202" style="position:absolute;margin-left:6.85pt;margin-top:116.35pt;width:225.45pt;height:48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" stroked="f">
                <v:textbox>
                  <w:txbxContent>
                    <w:p w14:paraId="0251FAB9" w14:textId="77777777" w:rsidR="005E6F0B" w:rsidRDefault="005E6F0B"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5E6F0B" w:rsidRDefault="005E6F0B" w:rsidP="00053949">
                      <w:pPr>
                        <w:spacing w:line="240" w:lineRule="auto"/>
                      </w:pPr>
                      <w:r w:rsidRPr="00053949">
                        <w:t>Figure 3:  Vertical sampling rack and siphon sampler bottle, illustrative of installations at six sites across the LWSA (shown here is Chris Creek (site 2).</w:t>
                      </w:r>
                    </w:p>
                  </w:txbxContent>
                </v:textbox>
                <w10:wrap type="square"/>
              </v:shape>
            </w:pict>
          </mc:Fallback>
        </mc:AlternateContent>
      </w:r>
      <w:r>
        <w:t>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t>
      </w:r>
      <w:proofErr w:type="spellStart"/>
      <w:r>
        <w:t>watertightness</w:t>
      </w:r>
      <w:proofErr w:type="spellEnd"/>
      <w:r>
        <w:t xml:space="preserve"> and clean sample containment. The siphon samplers collected river water from approximately 5 cm below the surface (the distance between bend at top of intake tube to inlet </w:t>
      </w:r>
      <w:commentRangeStart w:id="104"/>
      <w:commentRangeStart w:id="105"/>
      <w:r>
        <w:t>orifice</w:t>
      </w:r>
      <w:commentRangeEnd w:id="104"/>
      <w:r w:rsidR="006D2FF7">
        <w:rPr>
          <w:rStyle w:val="CommentReference"/>
        </w:rPr>
        <w:commentReference w:id="104"/>
      </w:r>
      <w:commentRangeEnd w:id="105"/>
      <w:r w:rsidR="005E6F0B">
        <w:rPr>
          <w:rStyle w:val="CommentReference"/>
        </w:rPr>
        <w:commentReference w:id="105"/>
      </w:r>
      <w:r>
        <w:t>).</w:t>
      </w:r>
    </w:p>
    <w:p w14:paraId="31D04C1F" w14:textId="77777777" w:rsidR="00045A83" w:rsidRDefault="00045A83"/>
    <w:p w14:paraId="1F050825" w14:textId="60DAB563" w:rsidR="00045A83" w:rsidRDefault="00053949">
      <w:del w:id="106" w:author="Bill Floyd" w:date="2020-07-23T22:37:00Z">
        <w:r w:rsidDel="006D2FF7">
          <w:delText>Each time a monitoring site was visited</w:delText>
        </w:r>
      </w:del>
      <w:r>
        <w:t xml:space="preserve">, </w:t>
      </w:r>
      <w:del w:id="107" w:author="Bill Floyd" w:date="2020-07-23T22:37:00Z">
        <w:r w:rsidDel="006D2FF7">
          <w:delText>empty a</w:delText>
        </w:r>
      </w:del>
      <w:ins w:id="108" w:author="Bill Floyd" w:date="2020-07-23T22:37:00Z">
        <w:r w:rsidR="006D2FF7">
          <w:t>A</w:t>
        </w:r>
      </w:ins>
      <w:r>
        <w:t>cid-washed sample bottles with siphon lids were set out on vertical racks</w:t>
      </w:r>
      <w:ins w:id="109" w:author="Bill Floyd" w:date="2020-07-23T22:37:00Z">
        <w:r w:rsidR="006D2FF7">
          <w:t xml:space="preserve"> when </w:t>
        </w:r>
      </w:ins>
      <w:ins w:id="110" w:author="Bill Floyd" w:date="2020-07-23T22:38:00Z">
        <w:r w:rsidR="006D2FF7">
          <w:t>scheduled</w:t>
        </w:r>
      </w:ins>
      <w:ins w:id="111" w:author="Bill Floyd" w:date="2020-07-23T22:37:00Z">
        <w:r w:rsidR="006D2FF7">
          <w:t xml:space="preserve"> synoptic sampling was completed</w:t>
        </w:r>
      </w:ins>
      <w:r>
        <w:t xml:space="preserve">. </w:t>
      </w:r>
      <w:del w:id="112" w:author="Bill Floyd" w:date="2020-07-23T22:38:00Z">
        <w:r w:rsidDel="006D2FF7">
          <w:delText>The stage at which each</w:delText>
        </w:r>
      </w:del>
      <w:ins w:id="113" w:author="Bill Floyd" w:date="2020-07-23T22:38:00Z">
        <w:r w:rsidR="006D2FF7">
          <w:t>Bottle location</w:t>
        </w:r>
      </w:ins>
      <w:r>
        <w:t xml:space="preserve"> </w:t>
      </w:r>
      <w:del w:id="114" w:author="Bill Floyd" w:date="2020-07-23T22:38:00Z">
        <w:r w:rsidDel="006D2FF7">
          <w:delText>siphon bottle filled was</w:delText>
        </w:r>
      </w:del>
      <w:ins w:id="115" w:author="Bill Floyd" w:date="2020-07-23T22:38:00Z">
        <w:r w:rsidR="006D2FF7">
          <w:t xml:space="preserve">was recorded so it could be related to the </w:t>
        </w:r>
        <w:r w:rsidR="006D2FF7">
          <w:lastRenderedPageBreak/>
          <w:t>continuous stage recorder</w:t>
        </w:r>
      </w:ins>
      <w:r>
        <w:t xml:space="preserve"> recorded; this was the height on the stilling-well measuring tape that corresponded to the top of each siphon intake tube bend. </w:t>
      </w:r>
      <w:commentRangeStart w:id="116"/>
      <w:r>
        <w:t xml:space="preserve">Samples were passively collected </w:t>
      </w:r>
      <w:del w:id="117" w:author="Mark Johnson" w:date="2020-07-17T10:17:00Z">
        <w:r w:rsidDel="002E3A08">
          <w:delText xml:space="preserve">in my absence </w:delText>
        </w:r>
      </w:del>
      <w:r>
        <w:t xml:space="preserve">as rivers responded to precipitation, and </w:t>
      </w:r>
      <w:commentRangeEnd w:id="116"/>
      <w:r w:rsidR="002E3A08">
        <w:rPr>
          <w:rStyle w:val="CommentReference"/>
        </w:rPr>
        <w:commentReference w:id="116"/>
      </w:r>
      <w:ins w:id="118" w:author="Mark Johnson" w:date="2020-07-17T10:18:00Z">
        <w:r w:rsidR="002E3A08">
          <w:t>were</w:t>
        </w:r>
      </w:ins>
      <w:del w:id="119" w:author="Mark Johnson" w:date="2020-07-17T10:18:00Z">
        <w:r w:rsidDel="002E3A08">
          <w:delText>I</w:delText>
        </w:r>
      </w:del>
      <w:r>
        <w:t xml:space="preserve"> retrieved </w:t>
      </w:r>
      <w:del w:id="120" w:author="Mark Johnson" w:date="2020-07-17T10:18:00Z">
        <w:r w:rsidDel="002E3A08">
          <w:delText xml:space="preserve">them </w:delText>
        </w:r>
      </w:del>
      <w:r>
        <w:t>on subsequent field trips (at which point the filling-stage was double checked).</w:t>
      </w:r>
    </w:p>
    <w:p w14:paraId="1F1646D7" w14:textId="77777777" w:rsidR="00045A83" w:rsidRDefault="00053949">
      <w:r>
        <w:t> </w:t>
      </w:r>
    </w:p>
    <w:p w14:paraId="34A85FF3" w14:textId="77777777" w:rsidR="00045A83" w:rsidRDefault="00053949">
      <w:r>
        <w:t>During data analysis, the observed stage at which each siphon bottle filled was references to level-logger data to determine the date and time of collection for each rising-stage sampl</w:t>
      </w:r>
      <w:commentRangeStart w:id="121"/>
      <w:r>
        <w:t>e</w:t>
      </w:r>
      <w:del w:id="122" w:author="Mark Johnson" w:date="2020-07-17T10:18:00Z">
        <w:r w:rsidDel="002E3A08">
          <w:delText xml:space="preserve">. To the best of my knowledge, this project was the first to combine vertically staggered passive siphon samplers with observed and continuously recorded </w:delText>
        </w:r>
        <w:commentRangeStart w:id="123"/>
        <w:r w:rsidDel="002E3A08">
          <w:delText>stage</w:delText>
        </w:r>
      </w:del>
      <w:commentRangeEnd w:id="123"/>
      <w:r w:rsidR="006D2FF7">
        <w:rPr>
          <w:rStyle w:val="CommentReference"/>
        </w:rPr>
        <w:commentReference w:id="123"/>
      </w:r>
      <w:r>
        <w:t xml:space="preserve"> t</w:t>
      </w:r>
      <w:commentRangeEnd w:id="121"/>
      <w:r w:rsidR="002E3A08">
        <w:rPr>
          <w:rStyle w:val="CommentReference"/>
        </w:rPr>
        <w:commentReference w:id="121"/>
      </w:r>
      <w:r>
        <w:t>o obtain time-stamps of sample collection. The time-stamps were used to asses temporal variability in DOC &amp; NOM (details in Chapter 3) and to inform quality management of samples (below).</w:t>
      </w:r>
    </w:p>
    <w:p w14:paraId="3A75CFCF" w14:textId="77777777" w:rsidR="00045A83" w:rsidRDefault="00053949">
      <w:pPr>
        <w:pStyle w:val="Heading6"/>
      </w:pPr>
      <w:bookmarkStart w:id="124" w:name="siphon-sampler-assumptions"/>
      <w:bookmarkStart w:id="125" w:name="_Toc45753374"/>
      <w:r>
        <w:t>Siphon sampler assumptions</w:t>
      </w:r>
      <w:bookmarkEnd w:id="124"/>
      <w:bookmarkEnd w:id="125"/>
    </w:p>
    <w:p w14:paraId="54B20C91" w14:textId="77777777" w:rsidR="00045A83" w:rsidRDefault="00053949">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14:paraId="4D9904BF" w14:textId="77777777" w:rsidR="00045A83" w:rsidRDefault="00053949">
      <w:r>
        <w:t> </w:t>
      </w:r>
    </w:p>
    <w:p w14:paraId="0257E6B6" w14:textId="77777777" w:rsidR="00045A83" w:rsidRDefault="00053949">
      <w:r>
        <w:t xml:space="preserve">Based on turbulence associated with flows upstream of the vertical racks (step-pool formations), the assumption of fully mixed and unstratified water seemed justified. Sample </w:t>
      </w:r>
      <w:commentRangeStart w:id="126"/>
      <w:r>
        <w:t xml:space="preserve">discretion </w:t>
      </w:r>
      <w:commentRangeEnd w:id="126"/>
      <w:r w:rsidR="002E3A08">
        <w:rPr>
          <w:rStyle w:val="CommentReference"/>
        </w:rPr>
        <w:commentReference w:id="126"/>
      </w:r>
      <w:r>
        <w:t xml:space="preserve">was validated in lab using food colouring and a flow-through bucket system. In this test, a siphon sampler bottle was submerged in a container filled with circulating tap water; following siphon </w:t>
      </w:r>
      <w:r>
        <w:lastRenderedPageBreak/>
        <w:t xml:space="preserve">sample collection, food colouring was added to the system and circulated for 15 minutes, then the sample bottle was removed from this dye chamber and the colour of the sample inside the siphon bottle was </w:t>
      </w:r>
      <w:ins w:id="127" w:author="Mark Johnson" w:date="2020-07-17T10:20:00Z">
        <w:r w:rsidR="002E3A08">
          <w:t xml:space="preserve">visually </w:t>
        </w:r>
      </w:ins>
      <w:r>
        <w:t xml:space="preserve">compared to the dyed water that had circulated around it. This test was repeated five times with different siphon-lid bottles. There was no dye present in any of the siphon sample bottles following the tests. This </w:t>
      </w:r>
      <w:commentRangeStart w:id="128"/>
      <w:ins w:id="129" w:author="Mark Johnson" w:date="2020-07-17T10:20:00Z">
        <w:r w:rsidR="002E3A08">
          <w:t>con</w:t>
        </w:r>
      </w:ins>
      <w:del w:id="130" w:author="Mark Johnson" w:date="2020-07-17T10:20:00Z">
        <w:r w:rsidDel="002E3A08">
          <w:delText>af</w:delText>
        </w:r>
      </w:del>
      <w:r>
        <w:t xml:space="preserve">firmed </w:t>
      </w:r>
      <w:commentRangeEnd w:id="128"/>
      <w:r w:rsidR="002E3A08">
        <w:rPr>
          <w:rStyle w:val="CommentReference"/>
        </w:rPr>
        <w:commentReference w:id="128"/>
      </w:r>
      <w:r>
        <w:t>the assumption of discrete siphon sample collection.</w:t>
      </w:r>
    </w:p>
    <w:p w14:paraId="013A86FF" w14:textId="77777777" w:rsidR="00045A83" w:rsidRDefault="00053949">
      <w:pPr>
        <w:pStyle w:val="Heading6"/>
      </w:pPr>
      <w:bookmarkStart w:id="131" w:name="sampling-rack-hold-time-experiments"/>
      <w:bookmarkStart w:id="132" w:name="_Toc45753375"/>
      <w:r>
        <w:t>Sampling rack hold-time experiments</w:t>
      </w:r>
      <w:bookmarkEnd w:id="131"/>
      <w:bookmarkEnd w:id="132"/>
    </w:p>
    <w:p w14:paraId="3D59A4EE" w14:textId="77777777" w:rsidR="00045A83" w:rsidRDefault="00053949">
      <w:r>
        <w:t xml:space="preserve">Every effort was made to retrieve rack samples as quickly as possible from the racks following rain events. None the less, some samples remained on a rack for more than a few </w:t>
      </w:r>
      <w:commentRangeStart w:id="133"/>
      <w:r>
        <w:t>days</w:t>
      </w:r>
      <w:commentRangeEnd w:id="133"/>
      <w:r w:rsidR="006D2FF7">
        <w:rPr>
          <w:rStyle w:val="CommentReference"/>
        </w:rPr>
        <w:commentReference w:id="133"/>
      </w:r>
      <w:r>
        <w:t xml:space="preserve">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14:paraId="33190317" w14:textId="5613A4C1" w:rsidR="00045A83" w:rsidRDefault="00053949">
      <w:pPr>
        <w:pStyle w:val="Heading4"/>
      </w:pPr>
      <w:bookmarkStart w:id="134" w:name="laboraory-analyses-of-water-samples"/>
      <w:bookmarkStart w:id="135" w:name="_Toc45753376"/>
      <w:del w:id="136" w:author="Bill Floyd" w:date="2020-07-23T22:43:00Z">
        <w:r w:rsidDel="00CF4C2A">
          <w:lastRenderedPageBreak/>
          <w:delText>Laboraory</w:delText>
        </w:r>
      </w:del>
      <w:ins w:id="137" w:author="Bill Floyd" w:date="2020-07-23T22:43:00Z">
        <w:r w:rsidR="00CF4C2A">
          <w:t>Laboratory</w:t>
        </w:r>
      </w:ins>
      <w:r>
        <w:t xml:space="preserve"> analyses of water samples</w:t>
      </w:r>
      <w:bookmarkEnd w:id="134"/>
      <w:bookmarkEnd w:id="135"/>
    </w:p>
    <w:p w14:paraId="61985EC6" w14:textId="77777777" w:rsidR="00045A83" w:rsidRDefault="00053949">
      <w:commentRangeStart w:id="138"/>
      <w:r>
        <w:t>Each water sample was transported from the field to the lab in a cooler with ice for quantification of dissolved organic carbon (DOC) and qualitative assessment of natural organic matter (NOM) molecular character</w:t>
      </w:r>
      <w:commentRangeEnd w:id="138"/>
      <w:r w:rsidR="00CF4C2A">
        <w:rPr>
          <w:rStyle w:val="CommentReference"/>
        </w:rPr>
        <w:commentReference w:id="138"/>
      </w:r>
      <w:r>
        <w:t xml:space="preserve">. </w:t>
      </w:r>
      <w:commentRangeStart w:id="139"/>
      <w:r>
        <w:t xml:space="preserve">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39"/>
      <w:r w:rsidR="00CF4C2A">
        <w:rPr>
          <w:rStyle w:val="CommentReference"/>
        </w:rPr>
        <w:commentReference w:id="139"/>
      </w:r>
      <w:r>
        <w:t xml:space="preserve">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w:t>
      </w:r>
      <w:commentRangeStart w:id="140"/>
      <w:r>
        <w:t>L</w:t>
      </w:r>
      <w:commentRangeEnd w:id="140"/>
      <w:r w:rsidR="00CF4C2A">
        <w:rPr>
          <w:rStyle w:val="CommentReference"/>
        </w:rPr>
        <w:commentReference w:id="140"/>
      </w:r>
      <w:r>
        <w:t>).</w:t>
      </w:r>
    </w:p>
    <w:p w14:paraId="2D78AE78" w14:textId="77777777" w:rsidR="00045A83" w:rsidRDefault="00053949">
      <w:pPr>
        <w:pStyle w:val="Heading5"/>
      </w:pPr>
      <w:bookmarkStart w:id="141" w:name="quantifying-doc-dissolved-organic-carbon"/>
      <w:bookmarkStart w:id="142" w:name="_Toc45753377"/>
      <w:r>
        <w:t>Quantifying DOC (dissolved organic carbon)</w:t>
      </w:r>
      <w:bookmarkEnd w:id="141"/>
      <w:bookmarkEnd w:id="142"/>
    </w:p>
    <w:p w14:paraId="09C9F196" w14:textId="0645F3FD" w:rsidR="00045A83" w:rsidRDefault="00053949">
      <w:del w:id="143" w:author="Bill Floyd" w:date="2020-07-23T22:49:00Z">
        <w:r w:rsidDel="00CF4C2A">
          <w:delText>To quantify d</w:delText>
        </w:r>
      </w:del>
      <w:ins w:id="144" w:author="Bill Floyd" w:date="2020-07-23T22:49:00Z">
        <w:r w:rsidR="00CF4C2A">
          <w:t>D</w:t>
        </w:r>
      </w:ins>
      <w:r>
        <w:t xml:space="preserve">issolved organic carbon (DOC), the major constituent of natural organic matter, samples were analyzed for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14:paraId="2345BF9E" w14:textId="77777777" w:rsidR="00045A83" w:rsidRDefault="00053949">
      <w:pPr>
        <w:pStyle w:val="Heading6"/>
      </w:pPr>
      <w:bookmarkStart w:id="145" w:name="sample-preparation"/>
      <w:bookmarkStart w:id="146" w:name="_Toc45753378"/>
      <w:r>
        <w:t>Sample preparation</w:t>
      </w:r>
      <w:bookmarkEnd w:id="145"/>
      <w:bookmarkEnd w:id="146"/>
    </w:p>
    <w:p w14:paraId="45D4C5BF" w14:textId="44ADE07D" w:rsidR="00045A83" w:rsidRDefault="00053949">
      <w:r>
        <w:lastRenderedPageBreak/>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w:t>
      </w:r>
      <w:del w:id="147" w:author="Bill Floyd" w:date="2020-07-23T22:49:00Z">
        <w:r w:rsidDel="00CF4C2A">
          <w:delText xml:space="preserve"> at the field house</w:delText>
        </w:r>
      </w:del>
      <w:r>
        <w:t>, then capped with Teflon-lined caps and refrigerated until return to the lab for analysis.</w:t>
      </w:r>
    </w:p>
    <w:p w14:paraId="0EB316D1" w14:textId="77777777" w:rsidR="00045A83" w:rsidRDefault="00053949">
      <w:pPr>
        <w:pStyle w:val="Heading6"/>
      </w:pPr>
      <w:bookmarkStart w:id="148" w:name="instrumental-analysis"/>
      <w:bookmarkStart w:id="149" w:name="_Toc45753379"/>
      <w:r>
        <w:t xml:space="preserve">Instrumental </w:t>
      </w:r>
      <w:commentRangeStart w:id="150"/>
      <w:commentRangeStart w:id="151"/>
      <w:r>
        <w:t>analysis</w:t>
      </w:r>
      <w:bookmarkEnd w:id="148"/>
      <w:bookmarkEnd w:id="149"/>
      <w:commentRangeEnd w:id="150"/>
      <w:r w:rsidR="00CF4C2A">
        <w:rPr>
          <w:rStyle w:val="CommentReference"/>
          <w:rFonts w:eastAsia="Cambria"/>
          <w:b w:val="0"/>
          <w:bCs w:val="0"/>
        </w:rPr>
        <w:commentReference w:id="150"/>
      </w:r>
      <w:commentRangeEnd w:id="151"/>
      <w:r w:rsidR="002521FE">
        <w:rPr>
          <w:rStyle w:val="CommentReference"/>
          <w:rFonts w:eastAsia="Cambria"/>
          <w:b w:val="0"/>
          <w:bCs w:val="0"/>
        </w:rPr>
        <w:commentReference w:id="151"/>
      </w:r>
    </w:p>
    <w:p w14:paraId="077F0F05" w14:textId="77777777" w:rsidR="00045A83" w:rsidRDefault="00053949">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xml:space="preserve">)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w:t>
      </w:r>
      <w:r>
        <w:lastRenderedPageBreak/>
        <w:t>measurements coefficient of variation (CV) was below 2% and standard deviation (SD) was below 0.1 mg/L.</w:t>
      </w:r>
    </w:p>
    <w:p w14:paraId="306FE40C" w14:textId="4F958185" w:rsidR="00045A83" w:rsidRDefault="00053949">
      <w:r>
        <w:t>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t>
      </w:r>
      <w:del w:id="153" w:author="Bill Floyd" w:date="2020-07-23T22:51:00Z">
        <w:r w:rsidDel="00CF4C2A">
          <w:delText>would be</w:delText>
        </w:r>
      </w:del>
      <w:ins w:id="154" w:author="Bill Floyd" w:date="2020-07-23T22:51:00Z">
        <w:r w:rsidR="00CF4C2A">
          <w:t>were</w:t>
        </w:r>
      </w:ins>
      <w:r>
        <w:t xml:space="preserv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4F8C60CC" w14:textId="77777777" w:rsidR="00045A83" w:rsidRDefault="00053949">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14:paraId="576A540A" w14:textId="77777777" w:rsidR="00045A83" w:rsidRDefault="00053949">
      <w:pPr>
        <w:pStyle w:val="Heading5"/>
      </w:pPr>
      <w:bookmarkStart w:id="155" w:name="X7e9e3c08bf23e8477697b7359078143289e45ae"/>
      <w:bookmarkStart w:id="156" w:name="_Toc45753380"/>
      <w:r>
        <w:t>Characterization of NOM (natural organic matter)</w:t>
      </w:r>
      <w:bookmarkEnd w:id="155"/>
      <w:bookmarkEnd w:id="156"/>
    </w:p>
    <w:p w14:paraId="2526ECFC" w14:textId="77777777" w:rsidR="00045A83" w:rsidRDefault="00053949">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r>
        <w:t>spectro</w:t>
      </w:r>
      <w:proofErr w:type="spellEnd"/>
      <w:r>
        <w:t>::</w:t>
      </w:r>
      <w:proofErr w:type="spellStart"/>
      <w:r>
        <w:t>lyser</w:t>
      </w:r>
      <w:proofErr w:type="spellEnd"/>
      <w:r>
        <w:t xml:space="preserve"> is a field-deployable instrument, it was used in-lab for this project.</w:t>
      </w:r>
    </w:p>
    <w:p w14:paraId="615E41DB" w14:textId="77777777" w:rsidR="00045A83" w:rsidRDefault="00053949">
      <w:r>
        <w:lastRenderedPageBreak/>
        <w:t> </w:t>
      </w:r>
    </w:p>
    <w:p w14:paraId="7811653E" w14:textId="77777777" w:rsidR="00045A83" w:rsidRDefault="00053949">
      <w:r>
        <w:t>For NOM to be detected by UV-Vis spectroscopy</w:t>
      </w:r>
      <w:ins w:id="157" w:author="Mark Johnson" w:date="2020-07-17T10:21:00Z">
        <w:r w:rsidR="002E3A08">
          <w:t>,</w:t>
        </w:r>
      </w:ins>
      <w:r>
        <w:t xml:space="preserve">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14:paraId="4E65F0EF" w14:textId="77777777" w:rsidR="00045A83" w:rsidRDefault="00053949">
      <w:pPr>
        <w:pStyle w:val="Heading6"/>
      </w:pPr>
      <w:bookmarkStart w:id="158" w:name="_Toc45753381"/>
      <w:r>
        <w:t>Sample analysis</w:t>
      </w:r>
      <w:bookmarkEnd w:id="158"/>
    </w:p>
    <w:p w14:paraId="37D8F2F1" w14:textId="77777777" w:rsidR="00045A83" w:rsidRDefault="00053949">
      <w:r>
        <w:t xml:space="preserve">Water samples were removed from refrigeration, brought to room temperature, and inverted to mix prior to spectral analysis. The </w:t>
      </w:r>
      <w:proofErr w:type="spellStart"/>
      <w:r>
        <w:t>spectro</w:t>
      </w:r>
      <w:proofErr w:type="spellEnd"/>
      <w:r>
        <w:t>::</w:t>
      </w:r>
      <w:proofErr w:type="spellStart"/>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p>
    <w:p w14:paraId="18ECD388" w14:textId="77777777" w:rsidR="00045A83" w:rsidRDefault="00053949">
      <w:r>
        <w:t> </w:t>
      </w:r>
    </w:p>
    <w:p w14:paraId="507BC2ED" w14:textId="77777777" w:rsidR="00045A83" w:rsidRDefault="00053949">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w:t>
      </w:r>
      <w:r>
        <w:lastRenderedPageBreak/>
        <w:t xml:space="preserve">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14:paraId="36F1D29E" w14:textId="77777777" w:rsidR="00045A83" w:rsidRDefault="00053949">
      <w:pPr>
        <w:pStyle w:val="Heading6"/>
      </w:pPr>
      <w:bookmarkStart w:id="159" w:name="instrument-and-data-handling"/>
      <w:bookmarkStart w:id="160" w:name="_Toc45753382"/>
      <w:r>
        <w:t>Instrument and data handling</w:t>
      </w:r>
      <w:bookmarkEnd w:id="159"/>
      <w:bookmarkEnd w:id="160"/>
    </w:p>
    <w:p w14:paraId="7629CD0A" w14:textId="77777777" w:rsidR="00045A83" w:rsidRDefault="00053949">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3CABEA13" w14:textId="77777777" w:rsidR="00045A83" w:rsidRDefault="00053949">
      <w:r>
        <w:t> </w:t>
      </w:r>
    </w:p>
    <w:p w14:paraId="2A3FB50B" w14:textId="77777777" w:rsidR="00045A83" w:rsidRDefault="00053949">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69112E2D" w14:textId="77777777" w:rsidR="00045A83" w:rsidRDefault="00053949">
      <w:pPr>
        <w:pStyle w:val="Heading6"/>
      </w:pPr>
      <w:bookmarkStart w:id="161" w:name="suva254-specific-ultraviolet-absorbance"/>
      <w:bookmarkStart w:id="162" w:name="_Toc45753383"/>
      <w:r>
        <w:lastRenderedPageBreak/>
        <w:t>SUVA</w:t>
      </w:r>
      <w:r>
        <w:rPr>
          <w:vertAlign w:val="subscript"/>
        </w:rPr>
        <w:t>254</w:t>
      </w:r>
      <w:r>
        <w:t xml:space="preserve"> (specific ultraviolet absorbance)</w:t>
      </w:r>
      <w:bookmarkEnd w:id="161"/>
      <w:bookmarkEnd w:id="162"/>
    </w:p>
    <w:p w14:paraId="5325639E" w14:textId="77777777" w:rsidR="00045A83" w:rsidRDefault="00053949">
      <w:r>
        <w:t>Specific ultraviolet absorbance at 254 nm (SUVA</w:t>
      </w:r>
      <w:r>
        <w:rPr>
          <w:vertAlign w:val="subscript"/>
        </w:rPr>
        <w:t>254</w:t>
      </w:r>
      <w:r>
        <w:t xml:space="preserve">)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C6B741F" w14:textId="77777777" w:rsidR="00045A83" w:rsidRDefault="00053949" w:rsidP="00323151">
      <w:pPr>
        <w:spacing w:line="240" w:lineRule="auto"/>
      </w:pPr>
      <w:r>
        <w:t> </w:t>
      </w:r>
    </w:p>
    <w:p w14:paraId="2152AD4B" w14:textId="77777777" w:rsidR="00045A83" w:rsidRDefault="00053949">
      <w:commentRangeStart w:id="163"/>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commentRangeEnd w:id="163"/>
      <w:r w:rsidR="002E3A08">
        <w:rPr>
          <w:rStyle w:val="CommentReference"/>
        </w:rPr>
        <w:commentReference w:id="163"/>
      </w:r>
    </w:p>
    <w:p w14:paraId="7BCEDC87" w14:textId="77777777" w:rsidR="00045A83" w:rsidRDefault="00053949" w:rsidP="00323151">
      <w:pPr>
        <w:spacing w:line="240" w:lineRule="auto"/>
      </w:pPr>
      <w:r>
        <w:t> </w:t>
      </w:r>
    </w:p>
    <w:p w14:paraId="49EF0F6B" w14:textId="77777777" w:rsidR="00045A83" w:rsidRDefault="00053949">
      <w:r>
        <w:lastRenderedPageBreak/>
        <w:t xml:space="preserve">A sample with high SUVA (relatively </w:t>
      </w:r>
      <w:del w:id="164" w:author="Mark Johnson" w:date="2020-07-17T10:21:00Z">
        <w:r w:rsidDel="002E3A08">
          <w:delText xml:space="preserve">great </w:delText>
        </w:r>
      </w:del>
      <w:ins w:id="165" w:author="Mark Johnson" w:date="2020-07-17T10:21:00Z">
        <w:r w:rsidR="002E3A08">
          <w:t xml:space="preserve">high </w:t>
        </w:r>
      </w:ins>
      <w:r>
        <w:t xml:space="preserve">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14:paraId="732F56C2" w14:textId="77777777" w:rsidR="00045A83" w:rsidRDefault="00053949">
      <w:pPr>
        <w:pStyle w:val="Heading6"/>
      </w:pPr>
      <w:bookmarkStart w:id="166" w:name="e2e3-spectral-ratio"/>
      <w:bookmarkStart w:id="167" w:name="_Toc45753384"/>
      <w:r>
        <w:t>E</w:t>
      </w:r>
      <w:r>
        <w:rPr>
          <w:vertAlign w:val="subscript"/>
        </w:rPr>
        <w:t>2</w:t>
      </w:r>
      <w:r>
        <w:t>:E</w:t>
      </w:r>
      <w:r>
        <w:rPr>
          <w:vertAlign w:val="subscript"/>
        </w:rPr>
        <w:t>3</w:t>
      </w:r>
      <w:r>
        <w:t xml:space="preserve"> (spectral ratio)</w:t>
      </w:r>
      <w:bookmarkEnd w:id="166"/>
      <w:bookmarkEnd w:id="167"/>
    </w:p>
    <w:p w14:paraId="7A2036FA" w14:textId="77777777" w:rsidR="00045A83" w:rsidRDefault="00053949">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40EA013E" w14:textId="77777777" w:rsidR="00045A83" w:rsidRDefault="00053949" w:rsidP="00323151">
      <w:pPr>
        <w:spacing w:line="240" w:lineRule="auto"/>
      </w:pPr>
      <w:r>
        <w:t> </w:t>
      </w:r>
    </w:p>
    <w:p w14:paraId="6C3E7B11" w14:textId="77777777" w:rsidR="00045A83" w:rsidRDefault="00053949">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14:paraId="34042952" w14:textId="77777777" w:rsidR="00045A83" w:rsidRDefault="00053949" w:rsidP="00323151">
      <w:pPr>
        <w:spacing w:line="240" w:lineRule="auto"/>
      </w:pPr>
      <w:r>
        <w:t> </w:t>
      </w:r>
    </w:p>
    <w:p w14:paraId="1EB2093B" w14:textId="77777777" w:rsidR="00045A83" w:rsidRDefault="00053949">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t>
      </w:r>
      <w:r>
        <w:lastRenderedPageBreak/>
        <w:t xml:space="preserve">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2F18D920" w14:textId="77777777" w:rsidR="00045A83" w:rsidRDefault="00053949">
      <w:pPr>
        <w:pStyle w:val="Heading5"/>
      </w:pPr>
      <w:bookmarkStart w:id="168" w:name="weather-in-the-leech-watershed"/>
      <w:bookmarkStart w:id="169" w:name="_Toc45753385"/>
      <w:r>
        <w:t>Weather in the Leech watershed</w:t>
      </w:r>
      <w:bookmarkEnd w:id="168"/>
      <w:bookmarkEnd w:id="169"/>
    </w:p>
    <w:p w14:paraId="674E7F68" w14:textId="6D59F3C8" w:rsidR="00045A83" w:rsidRDefault="00053949">
      <w:r>
        <w:t>The Capital Regional District (CRD) provided data from two fire-weather (“</w:t>
      </w:r>
      <w:proofErr w:type="spellStart"/>
      <w:r>
        <w:t>FWx</w:t>
      </w:r>
      <w:proofErr w:type="spellEnd"/>
      <w:r>
        <w:t xml:space="preserve">”) stations located in the Leech water supply area (LWSA). Chris Creek weather station was located in the headwaters of the Leech watershed and Martin’s Gulch was located near the future point of diversion, the Leech River Tunnel (Table 2 &amp; Figure 1, Chapter 1). Data from January 2018 to March 2020 were provided and were used in defining sampling seasons and </w:t>
      </w:r>
      <w:del w:id="170" w:author="Mark Johnson" w:date="2020-07-17T10:27:00Z">
        <w:r w:rsidDel="00785E78">
          <w:delText xml:space="preserve">in </w:delText>
        </w:r>
      </w:del>
      <w:r>
        <w:t>quality control assessments of vertical rack samples.</w:t>
      </w:r>
    </w:p>
    <w:p w14:paraId="497AB05E" w14:textId="77777777" w:rsidR="00045A83" w:rsidRDefault="00053949">
      <w:r>
        <w:t> </w:t>
      </w:r>
    </w:p>
    <w:p w14:paraId="02CCDC18" w14:textId="77777777" w:rsidR="00045A83" w:rsidRDefault="00053949" w:rsidP="00323151">
      <w:pPr>
        <w:spacing w:line="240" w:lineRule="auto"/>
      </w:pPr>
      <w:r>
        <w:t xml:space="preserve">Table 2: </w:t>
      </w:r>
      <w:r>
        <w:rPr>
          <w:i/>
        </w:rPr>
        <w:t>CRD fire weather station (</w:t>
      </w:r>
      <w:proofErr w:type="spellStart"/>
      <w:r>
        <w:rPr>
          <w:i/>
        </w:rPr>
        <w:t>FWx</w:t>
      </w:r>
      <w:proofErr w:type="spellEnd"/>
      <w:r>
        <w:rPr>
          <w:i/>
        </w:rPr>
        <w:t>) summary of features</w:t>
      </w:r>
    </w:p>
    <w:tbl>
      <w:tblPr>
        <w:tblW w:w="0" w:type="auto"/>
        <w:tblLook w:val="07E0" w:firstRow="1" w:lastRow="1" w:firstColumn="1" w:lastColumn="1" w:noHBand="1" w:noVBand="1"/>
      </w:tblPr>
      <w:tblGrid>
        <w:gridCol w:w="972"/>
        <w:gridCol w:w="1111"/>
        <w:gridCol w:w="1130"/>
        <w:gridCol w:w="1044"/>
        <w:gridCol w:w="1215"/>
        <w:gridCol w:w="1344"/>
        <w:gridCol w:w="1498"/>
        <w:gridCol w:w="1046"/>
      </w:tblGrid>
      <w:tr w:rsidR="00045A83" w:rsidRPr="00053949" w14:paraId="72DF23B4" w14:textId="77777777" w:rsidTr="00053949">
        <w:tc>
          <w:tcPr>
            <w:tcW w:w="972" w:type="dxa"/>
            <w:tcBorders>
              <w:bottom w:val="single" w:sz="0" w:space="0" w:color="auto"/>
            </w:tcBorders>
            <w:vAlign w:val="bottom"/>
          </w:tcPr>
          <w:p w14:paraId="08244550"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Station name (</w:t>
            </w:r>
            <w:proofErr w:type="spellStart"/>
            <w:r w:rsidRPr="00053949">
              <w:rPr>
                <w:rFonts w:asciiTheme="minorHAnsi" w:hAnsiTheme="minorHAnsi" w:cstheme="minorHAnsi"/>
                <w:sz w:val="22"/>
                <w:szCs w:val="22"/>
              </w:rPr>
              <w:t>FWx</w:t>
            </w:r>
            <w:proofErr w:type="spellEnd"/>
            <w:r w:rsidRPr="00053949">
              <w:rPr>
                <w:rFonts w:asciiTheme="minorHAnsi" w:hAnsiTheme="minorHAnsi" w:cstheme="minorHAnsi"/>
                <w:sz w:val="22"/>
                <w:szCs w:val="22"/>
              </w:rPr>
              <w:t>)</w:t>
            </w:r>
          </w:p>
        </w:tc>
        <w:tc>
          <w:tcPr>
            <w:tcW w:w="1121" w:type="dxa"/>
            <w:tcBorders>
              <w:bottom w:val="single" w:sz="0" w:space="0" w:color="auto"/>
            </w:tcBorders>
            <w:vAlign w:val="bottom"/>
          </w:tcPr>
          <w:p w14:paraId="7283B134"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Latitude</w:t>
            </w:r>
          </w:p>
        </w:tc>
        <w:tc>
          <w:tcPr>
            <w:tcW w:w="1134" w:type="dxa"/>
            <w:tcBorders>
              <w:bottom w:val="single" w:sz="0" w:space="0" w:color="auto"/>
            </w:tcBorders>
            <w:vAlign w:val="bottom"/>
          </w:tcPr>
          <w:p w14:paraId="41320FFE"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Longitude</w:t>
            </w:r>
          </w:p>
        </w:tc>
        <w:tc>
          <w:tcPr>
            <w:tcW w:w="1044" w:type="dxa"/>
            <w:tcBorders>
              <w:bottom w:val="single" w:sz="0" w:space="0" w:color="auto"/>
            </w:tcBorders>
            <w:vAlign w:val="bottom"/>
          </w:tcPr>
          <w:p w14:paraId="389C546C"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 xml:space="preserve">Elevation (m </w:t>
            </w:r>
            <w:proofErr w:type="spellStart"/>
            <w:r w:rsidRPr="00053949">
              <w:rPr>
                <w:rFonts w:asciiTheme="minorHAnsi" w:hAnsiTheme="minorHAnsi" w:cstheme="minorHAnsi"/>
                <w:sz w:val="22"/>
                <w:szCs w:val="22"/>
              </w:rPr>
              <w:t>a.s.l</w:t>
            </w:r>
            <w:proofErr w:type="spellEnd"/>
            <w:r w:rsidRPr="00053949">
              <w:rPr>
                <w:rFonts w:asciiTheme="minorHAnsi" w:hAnsiTheme="minorHAnsi" w:cstheme="minorHAnsi"/>
                <w:sz w:val="22"/>
                <w:szCs w:val="22"/>
              </w:rPr>
              <w:t>)</w:t>
            </w:r>
          </w:p>
        </w:tc>
        <w:tc>
          <w:tcPr>
            <w:tcW w:w="1215" w:type="dxa"/>
            <w:tcBorders>
              <w:bottom w:val="single" w:sz="0" w:space="0" w:color="auto"/>
            </w:tcBorders>
            <w:vAlign w:val="bottom"/>
          </w:tcPr>
          <w:p w14:paraId="605F8235"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Installation</w:t>
            </w:r>
          </w:p>
        </w:tc>
        <w:tc>
          <w:tcPr>
            <w:tcW w:w="1426" w:type="dxa"/>
            <w:tcBorders>
              <w:bottom w:val="single" w:sz="0" w:space="0" w:color="auto"/>
            </w:tcBorders>
            <w:vAlign w:val="bottom"/>
          </w:tcPr>
          <w:p w14:paraId="4B131653"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Rain gauge</w:t>
            </w:r>
          </w:p>
        </w:tc>
        <w:tc>
          <w:tcPr>
            <w:tcW w:w="1560" w:type="dxa"/>
            <w:tcBorders>
              <w:bottom w:val="single" w:sz="0" w:space="0" w:color="auto"/>
            </w:tcBorders>
            <w:vAlign w:val="bottom"/>
          </w:tcPr>
          <w:p w14:paraId="364C5DA6"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Snow depth</w:t>
            </w:r>
          </w:p>
        </w:tc>
        <w:tc>
          <w:tcPr>
            <w:tcW w:w="1104" w:type="dxa"/>
            <w:tcBorders>
              <w:bottom w:val="single" w:sz="0" w:space="0" w:color="auto"/>
            </w:tcBorders>
            <w:vAlign w:val="bottom"/>
          </w:tcPr>
          <w:p w14:paraId="2AB167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Air temp</w:t>
            </w:r>
          </w:p>
        </w:tc>
      </w:tr>
      <w:tr w:rsidR="00045A83" w:rsidRPr="00053949" w14:paraId="64A0F1CF" w14:textId="77777777" w:rsidTr="00053949">
        <w:tc>
          <w:tcPr>
            <w:tcW w:w="972" w:type="dxa"/>
          </w:tcPr>
          <w:p w14:paraId="75699E2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Chris Creek</w:t>
            </w:r>
          </w:p>
        </w:tc>
        <w:tc>
          <w:tcPr>
            <w:tcW w:w="1121" w:type="dxa"/>
          </w:tcPr>
          <w:p w14:paraId="6FE568C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48.58028</w:t>
            </w:r>
          </w:p>
        </w:tc>
        <w:tc>
          <w:tcPr>
            <w:tcW w:w="1134" w:type="dxa"/>
          </w:tcPr>
          <w:p w14:paraId="4EF18B0F"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-123.8406</w:t>
            </w:r>
          </w:p>
        </w:tc>
        <w:tc>
          <w:tcPr>
            <w:tcW w:w="1044" w:type="dxa"/>
          </w:tcPr>
          <w:p w14:paraId="2370A68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560</w:t>
            </w:r>
          </w:p>
        </w:tc>
        <w:tc>
          <w:tcPr>
            <w:tcW w:w="1215" w:type="dxa"/>
          </w:tcPr>
          <w:p w14:paraId="33B147F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Jan. 2015</w:t>
            </w:r>
          </w:p>
        </w:tc>
        <w:tc>
          <w:tcPr>
            <w:tcW w:w="1426" w:type="dxa"/>
          </w:tcPr>
          <w:p w14:paraId="33235834"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DFB8B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6626413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THS-3-R (FTS)</w:t>
            </w:r>
          </w:p>
        </w:tc>
      </w:tr>
      <w:tr w:rsidR="00045A83" w:rsidRPr="00053949" w14:paraId="53A3E417" w14:textId="77777777" w:rsidTr="00053949">
        <w:tc>
          <w:tcPr>
            <w:tcW w:w="972" w:type="dxa"/>
          </w:tcPr>
          <w:p w14:paraId="0D6984B1"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Martin’s Gulch</w:t>
            </w:r>
          </w:p>
        </w:tc>
        <w:tc>
          <w:tcPr>
            <w:tcW w:w="1121" w:type="dxa"/>
          </w:tcPr>
          <w:p w14:paraId="241442C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48.51611</w:t>
            </w:r>
          </w:p>
        </w:tc>
        <w:tc>
          <w:tcPr>
            <w:tcW w:w="1134" w:type="dxa"/>
          </w:tcPr>
          <w:p w14:paraId="3851D8C1"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-123.7617</w:t>
            </w:r>
          </w:p>
        </w:tc>
        <w:tc>
          <w:tcPr>
            <w:tcW w:w="1044" w:type="dxa"/>
          </w:tcPr>
          <w:p w14:paraId="36F53A8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512</w:t>
            </w:r>
          </w:p>
        </w:tc>
        <w:tc>
          <w:tcPr>
            <w:tcW w:w="1215" w:type="dxa"/>
          </w:tcPr>
          <w:p w14:paraId="78D2514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Nov. 2009</w:t>
            </w:r>
          </w:p>
        </w:tc>
        <w:tc>
          <w:tcPr>
            <w:tcW w:w="1426" w:type="dxa"/>
          </w:tcPr>
          <w:p w14:paraId="37844E7B"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9C3A81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12153BCD"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THS-3-1 (FTS)</w:t>
            </w:r>
          </w:p>
        </w:tc>
      </w:tr>
    </w:tbl>
    <w:p w14:paraId="51721E2C" w14:textId="77777777" w:rsidR="00045A83" w:rsidRDefault="00053949">
      <w:r>
        <w:t> </w:t>
      </w:r>
    </w:p>
    <w:p w14:paraId="21FC5354" w14:textId="77777777" w:rsidR="00323151" w:rsidRDefault="00323151"/>
    <w:p w14:paraId="68159315" w14:textId="77777777" w:rsidR="00045A83" w:rsidRDefault="00053949">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w:t>
      </w:r>
      <w:r>
        <w:lastRenderedPageBreak/>
        <w:t xml:space="preserve">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data were not included in event calculations, but were taken into consideration when delineating seasons.</w:t>
      </w:r>
    </w:p>
    <w:p w14:paraId="1EB8771B" w14:textId="77777777" w:rsidR="00045A83" w:rsidRDefault="00045A83"/>
    <w:p w14:paraId="25BDFE8F" w14:textId="77777777" w:rsidR="00323151" w:rsidRDefault="00323151"/>
    <w:p w14:paraId="04DB6CD3" w14:textId="77777777" w:rsidR="00045A83" w:rsidRDefault="00053949" w:rsidP="0032315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Pr>
      <w:tblGrid>
        <w:gridCol w:w="1469"/>
        <w:gridCol w:w="830"/>
        <w:gridCol w:w="1087"/>
        <w:gridCol w:w="1360"/>
        <w:gridCol w:w="1092"/>
        <w:gridCol w:w="1118"/>
        <w:gridCol w:w="1195"/>
        <w:gridCol w:w="1207"/>
      </w:tblGrid>
      <w:tr w:rsidR="00045A83" w:rsidRPr="00323151" w14:paraId="74641230" w14:textId="77777777" w:rsidTr="00323151">
        <w:tc>
          <w:tcPr>
            <w:tcW w:w="797" w:type="pct"/>
            <w:tcBorders>
              <w:bottom w:val="single" w:sz="0" w:space="0" w:color="auto"/>
            </w:tcBorders>
            <w:vAlign w:val="bottom"/>
          </w:tcPr>
          <w:p w14:paraId="70EA88F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year</w:t>
            </w:r>
          </w:p>
        </w:tc>
        <w:tc>
          <w:tcPr>
            <w:tcW w:w="358" w:type="pct"/>
            <w:tcBorders>
              <w:bottom w:val="single" w:sz="0" w:space="0" w:color="auto"/>
            </w:tcBorders>
            <w:vAlign w:val="bottom"/>
          </w:tcPr>
          <w:p w14:paraId="7095029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annual rain (mm)</w:t>
            </w:r>
          </w:p>
        </w:tc>
        <w:tc>
          <w:tcPr>
            <w:tcW w:w="0" w:type="auto"/>
            <w:tcBorders>
              <w:bottom w:val="single" w:sz="0" w:space="0" w:color="auto"/>
            </w:tcBorders>
            <w:vAlign w:val="bottom"/>
          </w:tcPr>
          <w:p w14:paraId="1F90F768" w14:textId="77777777"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rain. (±mm)</w:t>
            </w:r>
          </w:p>
        </w:tc>
        <w:tc>
          <w:tcPr>
            <w:tcW w:w="0" w:type="auto"/>
            <w:tcBorders>
              <w:bottom w:val="single" w:sz="0" w:space="0" w:color="auto"/>
            </w:tcBorders>
            <w:vAlign w:val="bottom"/>
          </w:tcPr>
          <w:p w14:paraId="17700C3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snow depth, mean (m)</w:t>
            </w:r>
          </w:p>
        </w:tc>
        <w:tc>
          <w:tcPr>
            <w:tcW w:w="0" w:type="auto"/>
            <w:tcBorders>
              <w:bottom w:val="single" w:sz="0" w:space="0" w:color="auto"/>
            </w:tcBorders>
            <w:vAlign w:val="bottom"/>
          </w:tcPr>
          <w:p w14:paraId="4090DBF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air temp. (°C)</w:t>
            </w:r>
          </w:p>
        </w:tc>
        <w:tc>
          <w:tcPr>
            <w:tcW w:w="0" w:type="auto"/>
            <w:tcBorders>
              <w:bottom w:val="single" w:sz="0" w:space="0" w:color="auto"/>
            </w:tcBorders>
            <w:vAlign w:val="bottom"/>
          </w:tcPr>
          <w:p w14:paraId="1052771C" w14:textId="77777777"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air temp. (±°C)</w:t>
            </w:r>
          </w:p>
        </w:tc>
        <w:tc>
          <w:tcPr>
            <w:tcW w:w="0" w:type="auto"/>
            <w:tcBorders>
              <w:bottom w:val="single" w:sz="0" w:space="0" w:color="auto"/>
            </w:tcBorders>
            <w:vAlign w:val="bottom"/>
          </w:tcPr>
          <w:p w14:paraId="46B0166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min. temp., mean (°C)</w:t>
            </w:r>
          </w:p>
        </w:tc>
        <w:tc>
          <w:tcPr>
            <w:tcW w:w="0" w:type="auto"/>
            <w:tcBorders>
              <w:bottom w:val="single" w:sz="0" w:space="0" w:color="auto"/>
            </w:tcBorders>
            <w:vAlign w:val="bottom"/>
          </w:tcPr>
          <w:p w14:paraId="6C5783B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temp., mean (°C)</w:t>
            </w:r>
          </w:p>
        </w:tc>
      </w:tr>
      <w:tr w:rsidR="00045A83" w:rsidRPr="00323151" w14:paraId="3740258B" w14:textId="77777777" w:rsidTr="00323151">
        <w:tc>
          <w:tcPr>
            <w:tcW w:w="797" w:type="pct"/>
          </w:tcPr>
          <w:p w14:paraId="3E1AA310"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2018</w:t>
            </w:r>
          </w:p>
        </w:tc>
        <w:tc>
          <w:tcPr>
            <w:tcW w:w="358" w:type="pct"/>
          </w:tcPr>
          <w:p w14:paraId="1EEE7E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2005.1</w:t>
            </w:r>
          </w:p>
        </w:tc>
        <w:tc>
          <w:tcPr>
            <w:tcW w:w="0" w:type="auto"/>
          </w:tcPr>
          <w:p w14:paraId="3E81285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52.7</w:t>
            </w:r>
          </w:p>
        </w:tc>
        <w:tc>
          <w:tcPr>
            <w:tcW w:w="0" w:type="auto"/>
          </w:tcPr>
          <w:p w14:paraId="7BF6AD2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0.53</w:t>
            </w:r>
          </w:p>
        </w:tc>
        <w:tc>
          <w:tcPr>
            <w:tcW w:w="0" w:type="auto"/>
          </w:tcPr>
          <w:p w14:paraId="415EDAC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8.50</w:t>
            </w:r>
          </w:p>
        </w:tc>
        <w:tc>
          <w:tcPr>
            <w:tcW w:w="0" w:type="auto"/>
          </w:tcPr>
          <w:p w14:paraId="6EFB39E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0.60</w:t>
            </w:r>
          </w:p>
        </w:tc>
        <w:tc>
          <w:tcPr>
            <w:tcW w:w="0" w:type="auto"/>
          </w:tcPr>
          <w:p w14:paraId="36E8AB8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17085F6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33.8</w:t>
            </w:r>
          </w:p>
        </w:tc>
      </w:tr>
      <w:tr w:rsidR="00045A83" w:rsidRPr="00323151" w14:paraId="2303131E" w14:textId="77777777" w:rsidTr="00323151">
        <w:tc>
          <w:tcPr>
            <w:tcW w:w="797" w:type="pct"/>
          </w:tcPr>
          <w:p w14:paraId="32ED116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2019</w:t>
            </w:r>
          </w:p>
        </w:tc>
        <w:tc>
          <w:tcPr>
            <w:tcW w:w="358" w:type="pct"/>
          </w:tcPr>
          <w:p w14:paraId="4BC14FF8"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1457.5</w:t>
            </w:r>
          </w:p>
        </w:tc>
        <w:tc>
          <w:tcPr>
            <w:tcW w:w="0" w:type="auto"/>
          </w:tcPr>
          <w:p w14:paraId="5225B5BC"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41.2</w:t>
            </w:r>
          </w:p>
        </w:tc>
        <w:tc>
          <w:tcPr>
            <w:tcW w:w="0" w:type="auto"/>
          </w:tcPr>
          <w:p w14:paraId="0BB9C29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0.48</w:t>
            </w:r>
          </w:p>
        </w:tc>
        <w:tc>
          <w:tcPr>
            <w:tcW w:w="0" w:type="auto"/>
          </w:tcPr>
          <w:p w14:paraId="706A034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7.93</w:t>
            </w:r>
          </w:p>
        </w:tc>
        <w:tc>
          <w:tcPr>
            <w:tcW w:w="0" w:type="auto"/>
          </w:tcPr>
          <w:p w14:paraId="2E0C830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0.63</w:t>
            </w:r>
          </w:p>
        </w:tc>
        <w:tc>
          <w:tcPr>
            <w:tcW w:w="0" w:type="auto"/>
          </w:tcPr>
          <w:p w14:paraId="310B5AEB"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1BABA5C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31.2</w:t>
            </w:r>
          </w:p>
        </w:tc>
      </w:tr>
      <w:tr w:rsidR="00045A83" w:rsidRPr="00323151" w14:paraId="13B20148" w14:textId="77777777" w:rsidTr="00323151">
        <w:tc>
          <w:tcPr>
            <w:tcW w:w="797" w:type="pct"/>
          </w:tcPr>
          <w:p w14:paraId="4801213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2018</w:t>
            </w:r>
          </w:p>
        </w:tc>
        <w:tc>
          <w:tcPr>
            <w:tcW w:w="358" w:type="pct"/>
          </w:tcPr>
          <w:p w14:paraId="6E651BF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573.6</w:t>
            </w:r>
          </w:p>
        </w:tc>
        <w:tc>
          <w:tcPr>
            <w:tcW w:w="0" w:type="auto"/>
          </w:tcPr>
          <w:p w14:paraId="37EEC7C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p>
        </w:tc>
        <w:tc>
          <w:tcPr>
            <w:tcW w:w="0" w:type="auto"/>
          </w:tcPr>
          <w:p w14:paraId="5E729FE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0.24</w:t>
            </w:r>
          </w:p>
        </w:tc>
        <w:tc>
          <w:tcPr>
            <w:tcW w:w="0" w:type="auto"/>
          </w:tcPr>
          <w:p w14:paraId="6E6DBB8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02C137D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0.55</w:t>
            </w:r>
          </w:p>
        </w:tc>
        <w:tc>
          <w:tcPr>
            <w:tcW w:w="0" w:type="auto"/>
          </w:tcPr>
          <w:p w14:paraId="4987F35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7F8E5DD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12.3</w:t>
            </w:r>
          </w:p>
        </w:tc>
      </w:tr>
      <w:tr w:rsidR="00045A83" w:rsidRPr="00323151" w14:paraId="045063CE" w14:textId="77777777" w:rsidTr="00323151">
        <w:tc>
          <w:tcPr>
            <w:tcW w:w="797" w:type="pct"/>
          </w:tcPr>
          <w:p w14:paraId="2EE7DF6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2019</w:t>
            </w:r>
          </w:p>
        </w:tc>
        <w:tc>
          <w:tcPr>
            <w:tcW w:w="358" w:type="pct"/>
          </w:tcPr>
          <w:p w14:paraId="1073424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468.8</w:t>
            </w:r>
          </w:p>
        </w:tc>
        <w:tc>
          <w:tcPr>
            <w:tcW w:w="0" w:type="auto"/>
          </w:tcPr>
          <w:p w14:paraId="30C1491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28.7</w:t>
            </w:r>
          </w:p>
        </w:tc>
        <w:tc>
          <w:tcPr>
            <w:tcW w:w="0" w:type="auto"/>
          </w:tcPr>
          <w:p w14:paraId="021D1D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0.41</w:t>
            </w:r>
          </w:p>
        </w:tc>
        <w:tc>
          <w:tcPr>
            <w:tcW w:w="0" w:type="auto"/>
          </w:tcPr>
          <w:p w14:paraId="320AD29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0.79</w:t>
            </w:r>
          </w:p>
        </w:tc>
        <w:tc>
          <w:tcPr>
            <w:tcW w:w="0" w:type="auto"/>
          </w:tcPr>
          <w:p w14:paraId="643D0EF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0.71</w:t>
            </w:r>
          </w:p>
        </w:tc>
        <w:tc>
          <w:tcPr>
            <w:tcW w:w="0" w:type="auto"/>
          </w:tcPr>
          <w:p w14:paraId="157522F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49CACE1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12.9</w:t>
            </w:r>
          </w:p>
        </w:tc>
      </w:tr>
      <w:tr w:rsidR="00045A83" w:rsidRPr="00323151" w14:paraId="490602F1" w14:textId="77777777" w:rsidTr="00323151">
        <w:tc>
          <w:tcPr>
            <w:tcW w:w="797" w:type="pct"/>
          </w:tcPr>
          <w:p w14:paraId="1B11927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2020</w:t>
            </w:r>
          </w:p>
        </w:tc>
        <w:tc>
          <w:tcPr>
            <w:tcW w:w="358" w:type="pct"/>
          </w:tcPr>
          <w:p w14:paraId="0C2C43F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883.6</w:t>
            </w:r>
          </w:p>
        </w:tc>
        <w:tc>
          <w:tcPr>
            <w:tcW w:w="0" w:type="auto"/>
          </w:tcPr>
          <w:p w14:paraId="1937E35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65.8</w:t>
            </w:r>
          </w:p>
        </w:tc>
        <w:tc>
          <w:tcPr>
            <w:tcW w:w="0" w:type="auto"/>
          </w:tcPr>
          <w:p w14:paraId="1019A2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0.56</w:t>
            </w:r>
          </w:p>
        </w:tc>
        <w:tc>
          <w:tcPr>
            <w:tcW w:w="0" w:type="auto"/>
          </w:tcPr>
          <w:p w14:paraId="428B3C0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728AB6A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0.40</w:t>
            </w:r>
          </w:p>
        </w:tc>
        <w:tc>
          <w:tcPr>
            <w:tcW w:w="0" w:type="auto"/>
          </w:tcPr>
          <w:p w14:paraId="4E8E03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-9.4</w:t>
            </w:r>
          </w:p>
        </w:tc>
        <w:tc>
          <w:tcPr>
            <w:tcW w:w="0" w:type="auto"/>
          </w:tcPr>
          <w:p w14:paraId="393889A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10.8</w:t>
            </w:r>
          </w:p>
        </w:tc>
      </w:tr>
    </w:tbl>
    <w:p w14:paraId="06ABBCA2" w14:textId="77777777" w:rsidR="00045A83" w:rsidRDefault="00053949" w:rsidP="00323151">
      <w:r>
        <w:lastRenderedPageBreak/>
        <w:t> </w:t>
      </w:r>
      <w:commentRangeStart w:id="171"/>
      <w:r>
        <w:rPr>
          <w:noProof/>
        </w:rPr>
        <w:drawing>
          <wp:inline distT="0" distB="0" distL="0" distR="0" wp14:anchorId="16A5F5C2" wp14:editId="77D1CAEC">
            <wp:extent cx="5192486" cy="5192486"/>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8"/>
                    <a:stretch>
                      <a:fillRect/>
                    </a:stretch>
                  </pic:blipFill>
                  <pic:spPr bwMode="auto">
                    <a:xfrm>
                      <a:off x="0" y="0"/>
                      <a:ext cx="5207537" cy="5207537"/>
                    </a:xfrm>
                    <a:prstGeom prst="rect">
                      <a:avLst/>
                    </a:prstGeom>
                    <a:noFill/>
                    <a:ln w="9525">
                      <a:noFill/>
                      <a:headEnd/>
                      <a:tailEnd/>
                    </a:ln>
                  </pic:spPr>
                </pic:pic>
              </a:graphicData>
            </a:graphic>
          </wp:inline>
        </w:drawing>
      </w:r>
      <w:commentRangeEnd w:id="171"/>
      <w:r w:rsidR="00785E78">
        <w:rPr>
          <w:rStyle w:val="CommentReference"/>
        </w:rPr>
        <w:commentReference w:id="171"/>
      </w:r>
    </w:p>
    <w:p w14:paraId="0570479B" w14:textId="77777777" w:rsidR="00045A83" w:rsidRDefault="00053949" w:rsidP="00323151">
      <w:pPr>
        <w:spacing w:line="240" w:lineRule="auto"/>
        <w:rPr>
          <w:i/>
        </w:rPr>
      </w:pPr>
      <w:r>
        <w:t xml:space="preserve">Figure 4: </w:t>
      </w:r>
      <w:r>
        <w:rPr>
          <w:i/>
        </w:rPr>
        <w:t>Average weather from two stations in the Leech water supply area, where the highlighted section indicates the study period.</w:t>
      </w:r>
    </w:p>
    <w:p w14:paraId="3F77B3FD" w14:textId="77777777" w:rsidR="00323151" w:rsidRDefault="00323151" w:rsidP="00323151">
      <w:pPr>
        <w:spacing w:line="240" w:lineRule="auto"/>
      </w:pPr>
    </w:p>
    <w:p w14:paraId="6E40D0F7" w14:textId="77777777" w:rsidR="00045A83" w:rsidRDefault="00053949">
      <w:pPr>
        <w:pStyle w:val="Heading6"/>
      </w:pPr>
      <w:bookmarkStart w:id="172" w:name="defining-seasons"/>
      <w:bookmarkStart w:id="173" w:name="_Toc45753386"/>
      <w:r>
        <w:t>Defining seasons</w:t>
      </w:r>
      <w:bookmarkEnd w:id="172"/>
      <w:bookmarkEnd w:id="173"/>
    </w:p>
    <w:p w14:paraId="479D8EB0" w14:textId="61D5481B"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w:t>
      </w:r>
      <w:r>
        <w:lastRenderedPageBreak/>
        <w:t>season</w:t>
      </w:r>
      <w:ins w:id="174" w:author="Mark Johnson" w:date="2020-07-17T10:27:00Z">
        <w:r w:rsidR="00785E78">
          <w:t>,</w:t>
        </w:r>
      </w:ins>
      <w:r>
        <w:t xml:space="preserve">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0277D2A1" w14:textId="77777777" w:rsidR="00045A83" w:rsidRDefault="00053949">
      <w:r>
        <w:t> </w:t>
      </w:r>
    </w:p>
    <w:p w14:paraId="49D8120D" w14:textId="77777777" w:rsidR="00045A83" w:rsidRDefault="00053949">
      <w:pPr>
        <w:pStyle w:val="Heading3"/>
      </w:pPr>
      <w:bookmarkStart w:id="175" w:name="_Toc45753387"/>
      <w:r>
        <w:t>Results</w:t>
      </w:r>
      <w:bookmarkEnd w:id="175"/>
    </w:p>
    <w:p w14:paraId="013952F9" w14:textId="77777777" w:rsidR="00323151" w:rsidRDefault="00053949">
      <w:r>
        <w:t>Over the sixteen-month field study, 426 river samples were collected and analyzed for DOC, and 318 of those samples were analyzed for NOM by UV-Vis (Table 4).</w:t>
      </w:r>
    </w:p>
    <w:p w14:paraId="0F30C133" w14:textId="77777777" w:rsidR="00045A83" w:rsidRDefault="00053949">
      <w:r>
        <w:t> </w:t>
      </w:r>
    </w:p>
    <w:p w14:paraId="5C70717B" w14:textId="77777777" w:rsidR="00045A83" w:rsidRDefault="00053949" w:rsidP="00323151">
      <w:pPr>
        <w:spacing w:line="240" w:lineRule="auto"/>
      </w:pPr>
      <w:r>
        <w:t xml:space="preserve">Table 4: </w:t>
      </w:r>
      <w:commentRangeStart w:id="176"/>
      <w:r>
        <w:rPr>
          <w:i/>
        </w:rPr>
        <w:t>Summary of samples collected</w:t>
      </w:r>
      <w:commentRangeEnd w:id="176"/>
      <w:r w:rsidR="00785E78">
        <w:rPr>
          <w:rStyle w:val="CommentReference"/>
        </w:rPr>
        <w:commentReference w:id="176"/>
      </w:r>
    </w:p>
    <w:tbl>
      <w:tblPr>
        <w:tblW w:w="5000" w:type="pct"/>
        <w:tblLook w:val="07E0" w:firstRow="1" w:lastRow="1" w:firstColumn="1" w:lastColumn="1" w:noHBand="1" w:noVBand="1"/>
      </w:tblPr>
      <w:tblGrid>
        <w:gridCol w:w="2460"/>
        <w:gridCol w:w="1941"/>
        <w:gridCol w:w="1662"/>
        <w:gridCol w:w="1801"/>
        <w:gridCol w:w="1496"/>
        <w:tblGridChange w:id="177">
          <w:tblGrid>
            <w:gridCol w:w="2460"/>
            <w:gridCol w:w="1941"/>
            <w:gridCol w:w="1662"/>
            <w:gridCol w:w="1801"/>
            <w:gridCol w:w="1496"/>
          </w:tblGrid>
        </w:tblGridChange>
      </w:tblGrid>
      <w:tr w:rsidR="00045A83" w:rsidRPr="00323151" w14:paraId="7B3687E7" w14:textId="77777777" w:rsidTr="00323151">
        <w:tc>
          <w:tcPr>
            <w:tcW w:w="1314" w:type="pct"/>
            <w:tcBorders>
              <w:bottom w:val="single" w:sz="0" w:space="0" w:color="auto"/>
            </w:tcBorders>
            <w:vAlign w:val="bottom"/>
          </w:tcPr>
          <w:p w14:paraId="60BE6A9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type of sample collected</w:t>
            </w:r>
          </w:p>
        </w:tc>
        <w:tc>
          <w:tcPr>
            <w:tcW w:w="1037" w:type="pct"/>
            <w:tcBorders>
              <w:bottom w:val="single" w:sz="0" w:space="0" w:color="auto"/>
            </w:tcBorders>
            <w:vAlign w:val="bottom"/>
          </w:tcPr>
          <w:p w14:paraId="040CF2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DOC</w:t>
            </w:r>
          </w:p>
        </w:tc>
        <w:tc>
          <w:tcPr>
            <w:tcW w:w="888" w:type="pct"/>
            <w:tcBorders>
              <w:bottom w:val="single" w:sz="0" w:space="0" w:color="auto"/>
            </w:tcBorders>
            <w:vAlign w:val="bottom"/>
          </w:tcPr>
          <w:p w14:paraId="7FD2813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DOC results</w:t>
            </w:r>
          </w:p>
        </w:tc>
        <w:tc>
          <w:tcPr>
            <w:tcW w:w="962" w:type="pct"/>
            <w:tcBorders>
              <w:bottom w:val="single" w:sz="0" w:space="0" w:color="auto"/>
            </w:tcBorders>
            <w:vAlign w:val="bottom"/>
          </w:tcPr>
          <w:p w14:paraId="49B4FD3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NOM</w:t>
            </w:r>
          </w:p>
        </w:tc>
        <w:tc>
          <w:tcPr>
            <w:tcW w:w="799" w:type="pct"/>
            <w:tcBorders>
              <w:bottom w:val="single" w:sz="0" w:space="0" w:color="auto"/>
            </w:tcBorders>
            <w:vAlign w:val="bottom"/>
          </w:tcPr>
          <w:p w14:paraId="3F6405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NOM results</w:t>
            </w:r>
          </w:p>
        </w:tc>
      </w:tr>
      <w:tr w:rsidR="00045A83" w:rsidRPr="00323151" w14:paraId="0C53F79C" w14:textId="77777777" w:rsidTr="00785E78">
        <w:tblPrEx>
          <w:tblW w:w="5000" w:type="pct"/>
          <w:tblLook w:val="07E0" w:firstRow="1" w:lastRow="1" w:firstColumn="1" w:lastColumn="1" w:noHBand="1" w:noVBand="1"/>
          <w:tblPrExChange w:id="178"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79" w:author="Mark Johnson" w:date="2020-07-17T10:29:00Z">
              <w:tcPr>
                <w:tcW w:w="1314" w:type="pct"/>
              </w:tcPr>
            </w:tcPrChange>
          </w:tcPr>
          <w:p w14:paraId="7608AF43"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synoptic Grabs outside of monitoring sites</w:t>
            </w:r>
          </w:p>
        </w:tc>
        <w:tc>
          <w:tcPr>
            <w:tcW w:w="1037" w:type="pct"/>
            <w:vAlign w:val="center"/>
            <w:tcPrChange w:id="180" w:author="Mark Johnson" w:date="2020-07-17T10:29:00Z">
              <w:tcPr>
                <w:tcW w:w="1037" w:type="pct"/>
              </w:tcPr>
            </w:tcPrChange>
          </w:tcPr>
          <w:p w14:paraId="463891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888" w:type="pct"/>
            <w:vAlign w:val="center"/>
            <w:tcPrChange w:id="181" w:author="Mark Johnson" w:date="2020-07-17T10:29:00Z">
              <w:tcPr>
                <w:tcW w:w="888" w:type="pct"/>
              </w:tcPr>
            </w:tcPrChange>
          </w:tcPr>
          <w:p w14:paraId="032F043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962" w:type="pct"/>
            <w:vAlign w:val="center"/>
            <w:tcPrChange w:id="182" w:author="Mark Johnson" w:date="2020-07-17T10:29:00Z">
              <w:tcPr>
                <w:tcW w:w="962" w:type="pct"/>
              </w:tcPr>
            </w:tcPrChange>
          </w:tcPr>
          <w:p w14:paraId="3DC0BB9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c>
          <w:tcPr>
            <w:tcW w:w="799" w:type="pct"/>
            <w:vAlign w:val="center"/>
            <w:tcPrChange w:id="183" w:author="Mark Johnson" w:date="2020-07-17T10:29:00Z">
              <w:tcPr>
                <w:tcW w:w="799" w:type="pct"/>
              </w:tcPr>
            </w:tcPrChange>
          </w:tcPr>
          <w:p w14:paraId="25E9905D"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r>
      <w:tr w:rsidR="00045A83" w:rsidRPr="00323151" w14:paraId="3E2EC2BF" w14:textId="77777777" w:rsidTr="00785E78">
        <w:tblPrEx>
          <w:tblW w:w="5000" w:type="pct"/>
          <w:tblLook w:val="07E0" w:firstRow="1" w:lastRow="1" w:firstColumn="1" w:lastColumn="1" w:noHBand="1" w:noVBand="1"/>
          <w:tblPrExChange w:id="184"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85" w:author="Mark Johnson" w:date="2020-07-17T10:29:00Z">
              <w:tcPr>
                <w:tcW w:w="1314" w:type="pct"/>
              </w:tcPr>
            </w:tcPrChange>
          </w:tcPr>
          <w:p w14:paraId="0C4EDB84"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opportunistic Grabs</w:t>
            </w:r>
          </w:p>
        </w:tc>
        <w:tc>
          <w:tcPr>
            <w:tcW w:w="1037" w:type="pct"/>
            <w:vAlign w:val="center"/>
            <w:tcPrChange w:id="186" w:author="Mark Johnson" w:date="2020-07-17T10:29:00Z">
              <w:tcPr>
                <w:tcW w:w="1037" w:type="pct"/>
              </w:tcPr>
            </w:tcPrChange>
          </w:tcPr>
          <w:p w14:paraId="4848012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22</w:t>
            </w:r>
          </w:p>
        </w:tc>
        <w:tc>
          <w:tcPr>
            <w:tcW w:w="888" w:type="pct"/>
            <w:vAlign w:val="center"/>
            <w:tcPrChange w:id="187" w:author="Mark Johnson" w:date="2020-07-17T10:29:00Z">
              <w:tcPr>
                <w:tcW w:w="888" w:type="pct"/>
              </w:tcPr>
            </w:tcPrChange>
          </w:tcPr>
          <w:p w14:paraId="0D607F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21</w:t>
            </w:r>
          </w:p>
        </w:tc>
        <w:tc>
          <w:tcPr>
            <w:tcW w:w="962" w:type="pct"/>
            <w:vAlign w:val="center"/>
            <w:tcPrChange w:id="188" w:author="Mark Johnson" w:date="2020-07-17T10:29:00Z">
              <w:tcPr>
                <w:tcW w:w="962" w:type="pct"/>
              </w:tcPr>
            </w:tcPrChange>
          </w:tcPr>
          <w:p w14:paraId="4A0EA8C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12</w:t>
            </w:r>
          </w:p>
        </w:tc>
        <w:tc>
          <w:tcPr>
            <w:tcW w:w="799" w:type="pct"/>
            <w:vAlign w:val="center"/>
            <w:tcPrChange w:id="189" w:author="Mark Johnson" w:date="2020-07-17T10:29:00Z">
              <w:tcPr>
                <w:tcW w:w="799" w:type="pct"/>
              </w:tcPr>
            </w:tcPrChange>
          </w:tcPr>
          <w:p w14:paraId="2F6E869B"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w:t>
            </w:r>
          </w:p>
        </w:tc>
      </w:tr>
      <w:tr w:rsidR="00045A83" w:rsidRPr="00323151" w14:paraId="3A89BF10" w14:textId="77777777" w:rsidTr="00785E78">
        <w:tblPrEx>
          <w:tblW w:w="5000" w:type="pct"/>
          <w:tblLook w:val="07E0" w:firstRow="1" w:lastRow="1" w:firstColumn="1" w:lastColumn="1" w:noHBand="1" w:noVBand="1"/>
          <w:tblPrExChange w:id="190"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1" w:author="Mark Johnson" w:date="2020-07-17T10:29:00Z">
              <w:tcPr>
                <w:tcW w:w="1314" w:type="pct"/>
              </w:tcPr>
            </w:tcPrChange>
          </w:tcPr>
          <w:p w14:paraId="22F1FC72"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monitoring sites synoptic Grabs</w:t>
            </w:r>
          </w:p>
        </w:tc>
        <w:tc>
          <w:tcPr>
            <w:tcW w:w="1037" w:type="pct"/>
            <w:vAlign w:val="center"/>
            <w:tcPrChange w:id="192" w:author="Mark Johnson" w:date="2020-07-17T10:29:00Z">
              <w:tcPr>
                <w:tcW w:w="1037" w:type="pct"/>
              </w:tcPr>
            </w:tcPrChange>
          </w:tcPr>
          <w:p w14:paraId="386E59D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153</w:t>
            </w:r>
          </w:p>
        </w:tc>
        <w:tc>
          <w:tcPr>
            <w:tcW w:w="888" w:type="pct"/>
            <w:vAlign w:val="center"/>
            <w:tcPrChange w:id="193" w:author="Mark Johnson" w:date="2020-07-17T10:29:00Z">
              <w:tcPr>
                <w:tcW w:w="888" w:type="pct"/>
              </w:tcPr>
            </w:tcPrChange>
          </w:tcPr>
          <w:p w14:paraId="7C7937F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148</w:t>
            </w:r>
          </w:p>
        </w:tc>
        <w:tc>
          <w:tcPr>
            <w:tcW w:w="962" w:type="pct"/>
            <w:vAlign w:val="center"/>
            <w:tcPrChange w:id="194" w:author="Mark Johnson" w:date="2020-07-17T10:29:00Z">
              <w:tcPr>
                <w:tcW w:w="962" w:type="pct"/>
              </w:tcPr>
            </w:tcPrChange>
          </w:tcPr>
          <w:p w14:paraId="5164D4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114</w:t>
            </w:r>
          </w:p>
        </w:tc>
        <w:tc>
          <w:tcPr>
            <w:tcW w:w="799" w:type="pct"/>
            <w:vAlign w:val="center"/>
            <w:tcPrChange w:id="195" w:author="Mark Johnson" w:date="2020-07-17T10:29:00Z">
              <w:tcPr>
                <w:tcW w:w="799" w:type="pct"/>
              </w:tcPr>
            </w:tcPrChange>
          </w:tcPr>
          <w:p w14:paraId="243FB18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103</w:t>
            </w:r>
          </w:p>
        </w:tc>
      </w:tr>
      <w:tr w:rsidR="00045A83" w:rsidRPr="00323151" w14:paraId="062527AF" w14:textId="77777777" w:rsidTr="00785E78">
        <w:tblPrEx>
          <w:tblW w:w="5000" w:type="pct"/>
          <w:tblLook w:val="07E0" w:firstRow="1" w:lastRow="1" w:firstColumn="1" w:lastColumn="1" w:noHBand="1" w:noVBand="1"/>
          <w:tblPrExChange w:id="196"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7" w:author="Mark Johnson" w:date="2020-07-17T10:29:00Z">
              <w:tcPr>
                <w:tcW w:w="1314" w:type="pct"/>
              </w:tcPr>
            </w:tcPrChange>
          </w:tcPr>
          <w:p w14:paraId="5173A5CC"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monitoring sites vertical Rack</w:t>
            </w:r>
          </w:p>
        </w:tc>
        <w:tc>
          <w:tcPr>
            <w:tcW w:w="1037" w:type="pct"/>
            <w:vAlign w:val="center"/>
            <w:tcPrChange w:id="198" w:author="Mark Johnson" w:date="2020-07-17T10:29:00Z">
              <w:tcPr>
                <w:tcW w:w="1037" w:type="pct"/>
              </w:tcPr>
            </w:tcPrChange>
          </w:tcPr>
          <w:p w14:paraId="5CAC6CE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203</w:t>
            </w:r>
          </w:p>
        </w:tc>
        <w:tc>
          <w:tcPr>
            <w:tcW w:w="888" w:type="pct"/>
            <w:vAlign w:val="center"/>
            <w:tcPrChange w:id="199" w:author="Mark Johnson" w:date="2020-07-17T10:29:00Z">
              <w:tcPr>
                <w:tcW w:w="888" w:type="pct"/>
              </w:tcPr>
            </w:tcPrChange>
          </w:tcPr>
          <w:p w14:paraId="5DDAEC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170</w:t>
            </w:r>
          </w:p>
        </w:tc>
        <w:tc>
          <w:tcPr>
            <w:tcW w:w="962" w:type="pct"/>
            <w:vAlign w:val="center"/>
            <w:tcPrChange w:id="200" w:author="Mark Johnson" w:date="2020-07-17T10:29:00Z">
              <w:tcPr>
                <w:tcW w:w="962" w:type="pct"/>
              </w:tcPr>
            </w:tcPrChange>
          </w:tcPr>
          <w:p w14:paraId="32AC096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150</w:t>
            </w:r>
          </w:p>
        </w:tc>
        <w:tc>
          <w:tcPr>
            <w:tcW w:w="799" w:type="pct"/>
            <w:vAlign w:val="center"/>
            <w:tcPrChange w:id="201" w:author="Mark Johnson" w:date="2020-07-17T10:29:00Z">
              <w:tcPr>
                <w:tcW w:w="799" w:type="pct"/>
              </w:tcPr>
            </w:tcPrChange>
          </w:tcPr>
          <w:p w14:paraId="0CF09F8A"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100</w:t>
            </w:r>
          </w:p>
        </w:tc>
      </w:tr>
      <w:tr w:rsidR="00045A83" w:rsidRPr="00323151" w14:paraId="7E9121CF" w14:textId="77777777" w:rsidTr="00785E78">
        <w:tblPrEx>
          <w:tblW w:w="5000" w:type="pct"/>
          <w:tblLook w:val="07E0" w:firstRow="1" w:lastRow="1" w:firstColumn="1" w:lastColumn="1" w:noHBand="1" w:noVBand="1"/>
          <w:tblPrExChange w:id="202"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203" w:author="Mark Johnson" w:date="2020-07-17T10:29:00Z">
              <w:tcPr>
                <w:tcW w:w="1314" w:type="pct"/>
              </w:tcPr>
            </w:tcPrChange>
          </w:tcPr>
          <w:p w14:paraId="5A70210A"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total</w:t>
            </w:r>
          </w:p>
        </w:tc>
        <w:tc>
          <w:tcPr>
            <w:tcW w:w="1037" w:type="pct"/>
            <w:vAlign w:val="center"/>
            <w:tcPrChange w:id="204" w:author="Mark Johnson" w:date="2020-07-17T10:29:00Z">
              <w:tcPr>
                <w:tcW w:w="1037" w:type="pct"/>
              </w:tcPr>
            </w:tcPrChange>
          </w:tcPr>
          <w:p w14:paraId="1AB06CE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426</w:t>
            </w:r>
          </w:p>
        </w:tc>
        <w:tc>
          <w:tcPr>
            <w:tcW w:w="888" w:type="pct"/>
            <w:vAlign w:val="center"/>
            <w:tcPrChange w:id="205" w:author="Mark Johnson" w:date="2020-07-17T10:29:00Z">
              <w:tcPr>
                <w:tcW w:w="888" w:type="pct"/>
              </w:tcPr>
            </w:tcPrChange>
          </w:tcPr>
          <w:p w14:paraId="7D4DAAF5"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387</w:t>
            </w:r>
          </w:p>
        </w:tc>
        <w:tc>
          <w:tcPr>
            <w:tcW w:w="962" w:type="pct"/>
            <w:vAlign w:val="center"/>
            <w:tcPrChange w:id="206" w:author="Mark Johnson" w:date="2020-07-17T10:29:00Z">
              <w:tcPr>
                <w:tcW w:w="962" w:type="pct"/>
              </w:tcPr>
            </w:tcPrChange>
          </w:tcPr>
          <w:p w14:paraId="27A47430"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318</w:t>
            </w:r>
          </w:p>
        </w:tc>
        <w:tc>
          <w:tcPr>
            <w:tcW w:w="799" w:type="pct"/>
            <w:vAlign w:val="center"/>
            <w:tcPrChange w:id="207" w:author="Mark Johnson" w:date="2020-07-17T10:29:00Z">
              <w:tcPr>
                <w:tcW w:w="799" w:type="pct"/>
              </w:tcPr>
            </w:tcPrChange>
          </w:tcPr>
          <w:p w14:paraId="6B0A209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256</w:t>
            </w:r>
          </w:p>
        </w:tc>
      </w:tr>
    </w:tbl>
    <w:p w14:paraId="20CB0434" w14:textId="77777777" w:rsidR="00045A83" w:rsidRDefault="00053949">
      <w:r>
        <w:t> </w:t>
      </w:r>
    </w:p>
    <w:p w14:paraId="276CF810" w14:textId="3F8B956B" w:rsidR="00323151" w:rsidRDefault="00323151" w:rsidP="00323151">
      <w:r>
        <w:lastRenderedPageBreak/>
        <w:t>Fewer samples were analyzed for UV-Vis properties than for DOC concentration due to method evolution at the start of the project and instrument</w:t>
      </w:r>
      <w:del w:id="208" w:author="Mark Johnson" w:date="2020-07-17T10:30:00Z">
        <w:r w:rsidDel="00785E78">
          <w:delText>-sharing limitations</w:delText>
        </w:r>
      </w:del>
      <w:ins w:id="209" w:author="Mark Johnson" w:date="2020-07-17T10:30:00Z">
        <w:r w:rsidR="00785E78">
          <w:t xml:space="preserve"> availability</w:t>
        </w:r>
      </w:ins>
      <w:r>
        <w:t xml:space="preserve">. Of the samples collected and analyzed, DOC data were filtered and reduced by 9.2% (to 387 samples) during quality control checks (described below). UV-Vis data were reduced by 19.5% (to 256 samples): quality control resulted in a 9% reduction, with the additional 10.5% data loss </w:t>
      </w:r>
      <w:del w:id="210" w:author="Mark Johnson" w:date="2020-07-17T10:30:00Z">
        <w:r w:rsidDel="00785E78">
          <w:delText>unfortunately caused during</w:delText>
        </w:r>
      </w:del>
      <w:ins w:id="211" w:author="Mark Johnson" w:date="2020-07-17T10:30:00Z">
        <w:r w:rsidR="00785E78">
          <w:t>resulting from periods of</w:t>
        </w:r>
      </w:ins>
      <w:r>
        <w:t xml:space="preserve"> instrument maintenance.</w:t>
      </w:r>
    </w:p>
    <w:p w14:paraId="1A7547FE" w14:textId="77777777" w:rsidR="00045A83" w:rsidRDefault="00053949">
      <w:pPr>
        <w:pStyle w:val="Heading4"/>
      </w:pPr>
      <w:bookmarkStart w:id="212" w:name="vertical-rack-sampling-quality-control"/>
      <w:bookmarkStart w:id="213" w:name="_Toc45753388"/>
      <w:r>
        <w:t>Vertical rack sampling quality control</w:t>
      </w:r>
      <w:bookmarkEnd w:id="212"/>
      <w:bookmarkEnd w:id="213"/>
    </w:p>
    <w:p w14:paraId="2057AE5F" w14:textId="77777777" w:rsidR="00323151" w:rsidRDefault="00053949">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14:paraId="5EC936D8" w14:textId="77777777" w:rsidR="00045A83" w:rsidRDefault="00053949">
      <w:r>
        <w:t> </w:t>
      </w:r>
      <w:r w:rsidR="00323151">
        <w:t>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w:t>
      </w:r>
    </w:p>
    <w:p w14:paraId="6849EF7B" w14:textId="77777777" w:rsidR="00045A83" w:rsidRDefault="00053949" w:rsidP="00323151">
      <w:pPr>
        <w:spacing w:line="240" w:lineRule="auto"/>
      </w:pPr>
      <w:r>
        <w:rPr>
          <w:noProof/>
        </w:rPr>
        <w:lastRenderedPageBreak/>
        <w:drawing>
          <wp:inline distT="0" distB="0" distL="0" distR="0" wp14:anchorId="4662A975" wp14:editId="520BD2BB">
            <wp:extent cx="5272644" cy="4833257"/>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280471" cy="4840431"/>
                    </a:xfrm>
                    <a:prstGeom prst="rect">
                      <a:avLst/>
                    </a:prstGeom>
                    <a:noFill/>
                    <a:ln w="9525">
                      <a:noFill/>
                      <a:headEnd/>
                      <a:tailEnd/>
                    </a:ln>
                  </pic:spPr>
                </pic:pic>
              </a:graphicData>
            </a:graphic>
          </wp:inline>
        </w:drawing>
      </w:r>
    </w:p>
    <w:p w14:paraId="77753AEA" w14:textId="77777777" w:rsidR="00045A83" w:rsidRDefault="00053949" w:rsidP="0032315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14:paraId="67621F29" w14:textId="77777777" w:rsidR="00045A83" w:rsidRDefault="00053949">
      <w:r>
        <w:t> </w:t>
      </w:r>
    </w:p>
    <w:p w14:paraId="3A526759" w14:textId="59C87A6D" w:rsidR="00323151" w:rsidRDefault="00053949" w:rsidP="00323151">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w:t>
      </w:r>
      <w:commentRangeStart w:id="214"/>
      <w:del w:id="215" w:author="Mark Johnson" w:date="2020-07-17T10:30:00Z">
        <w:r w:rsidDel="00785E78">
          <w:delText>To err on the side of caution, a</w:delText>
        </w:r>
      </w:del>
      <w:ins w:id="216" w:author="Mark Johnson" w:date="2020-07-17T10:30:00Z">
        <w:r w:rsidR="00785E78">
          <w:t>A</w:t>
        </w:r>
      </w:ins>
      <w:r>
        <w:t xml:space="preserve"> 90% confidence level was used to evaluate the comparisons between fresh and held samples</w:t>
      </w:r>
      <w:commentRangeEnd w:id="214"/>
      <w:r w:rsidR="00785E78">
        <w:rPr>
          <w:rStyle w:val="CommentReference"/>
        </w:rPr>
        <w:commentReference w:id="214"/>
      </w:r>
      <w:r>
        <w:t xml:space="preserve">. Results of hold-time comparisons considered the timing of sample collection, the number of days the rack samples </w:t>
      </w:r>
      <w:r>
        <w:lastRenderedPageBreak/>
        <w:t>were held, the mean air temperature over that period, and the percent change in analytical results (Table 5).</w:t>
      </w:r>
    </w:p>
    <w:p w14:paraId="06539A0D" w14:textId="77777777" w:rsidR="00323151" w:rsidRDefault="00323151" w:rsidP="00323151"/>
    <w:p w14:paraId="50499A98" w14:textId="77777777" w:rsidR="00045A83" w:rsidRDefault="00053949" w:rsidP="00323151">
      <w:pPr>
        <w:spacing w:line="240" w:lineRule="auto"/>
      </w:pPr>
      <w:r>
        <w:rPr>
          <w:noProof/>
        </w:rPr>
        <w:drawing>
          <wp:inline distT="0" distB="0" distL="0" distR="0" wp14:anchorId="2AA038FC" wp14:editId="5FB6E859">
            <wp:extent cx="5334000" cy="6222999"/>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358501" cy="6251584"/>
                    </a:xfrm>
                    <a:prstGeom prst="rect">
                      <a:avLst/>
                    </a:prstGeom>
                    <a:noFill/>
                    <a:ln w="9525">
                      <a:noFill/>
                      <a:headEnd/>
                      <a:tailEnd/>
                    </a:ln>
                  </pic:spPr>
                </pic:pic>
              </a:graphicData>
            </a:graphic>
          </wp:inline>
        </w:drawing>
      </w:r>
    </w:p>
    <w:p w14:paraId="32BCAA10" w14:textId="77777777" w:rsidR="00045A83" w:rsidRDefault="00053949" w:rsidP="00323151">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0AD4F06C" w14:textId="77777777" w:rsidR="00045A83" w:rsidRDefault="00053949">
      <w:r>
        <w:lastRenderedPageBreak/>
        <w:t> </w:t>
      </w:r>
    </w:p>
    <w:p w14:paraId="26181316" w14:textId="77777777" w:rsidR="00045A83" w:rsidRDefault="00053949" w:rsidP="00323151">
      <w:pPr>
        <w:spacing w:line="240" w:lineRule="auto"/>
        <w:rPr>
          <w:i/>
        </w:rPr>
      </w:pPr>
      <w:r>
        <w:t xml:space="preserve">Table 5: </w:t>
      </w:r>
      <w:commentRangeStart w:id="217"/>
      <w:r>
        <w:rPr>
          <w:i/>
        </w:rPr>
        <w:t>Results comparing hold-time sample sets</w:t>
      </w:r>
      <w:commentRangeEnd w:id="217"/>
      <w:r w:rsidR="00734ECD">
        <w:rPr>
          <w:rStyle w:val="CommentReference"/>
        </w:rPr>
        <w:commentReference w:id="217"/>
      </w:r>
    </w:p>
    <w:p w14:paraId="04A10125" w14:textId="77777777" w:rsidR="00323151" w:rsidRDefault="00323151" w:rsidP="00323151">
      <w:pPr>
        <w:spacing w:line="240" w:lineRule="auto"/>
      </w:pPr>
    </w:p>
    <w:tbl>
      <w:tblPr>
        <w:tblW w:w="4632" w:type="pct"/>
        <w:tblLook w:val="07E0" w:firstRow="1" w:lastRow="1" w:firstColumn="1" w:lastColumn="1" w:noHBand="1" w:noVBand="1"/>
      </w:tblPr>
      <w:tblGrid>
        <w:gridCol w:w="499"/>
        <w:gridCol w:w="638"/>
        <w:gridCol w:w="741"/>
        <w:gridCol w:w="852"/>
        <w:gridCol w:w="823"/>
        <w:gridCol w:w="890"/>
        <w:gridCol w:w="1021"/>
        <w:gridCol w:w="1036"/>
        <w:gridCol w:w="1168"/>
        <w:gridCol w:w="852"/>
        <w:gridCol w:w="840"/>
      </w:tblGrid>
      <w:tr w:rsidR="00323151" w:rsidRPr="00323151" w14:paraId="5CE23D9A" w14:textId="77777777" w:rsidTr="00734ECD">
        <w:tc>
          <w:tcPr>
            <w:tcW w:w="0" w:type="auto"/>
            <w:tcBorders>
              <w:bottom w:val="single" w:sz="0" w:space="0" w:color="auto"/>
            </w:tcBorders>
            <w:vAlign w:val="bottom"/>
          </w:tcPr>
          <w:p w14:paraId="2FB5AD3A"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Set</w:t>
            </w:r>
          </w:p>
        </w:tc>
        <w:tc>
          <w:tcPr>
            <w:tcW w:w="0" w:type="auto"/>
            <w:tcBorders>
              <w:bottom w:val="single" w:sz="0" w:space="0" w:color="auto"/>
            </w:tcBorders>
            <w:vAlign w:val="bottom"/>
          </w:tcPr>
          <w:p w14:paraId="67C35A2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Days held</w:t>
            </w:r>
          </w:p>
        </w:tc>
        <w:tc>
          <w:tcPr>
            <w:tcW w:w="0" w:type="auto"/>
            <w:tcBorders>
              <w:bottom w:val="single" w:sz="0" w:space="0" w:color="auto"/>
            </w:tcBorders>
            <w:vAlign w:val="bottom"/>
          </w:tcPr>
          <w:p w14:paraId="4C67042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Air temp.</w:t>
            </w:r>
          </w:p>
        </w:tc>
        <w:tc>
          <w:tcPr>
            <w:tcW w:w="0" w:type="auto"/>
            <w:tcBorders>
              <w:bottom w:val="single" w:sz="0" w:space="0" w:color="auto"/>
            </w:tcBorders>
            <w:vAlign w:val="bottom"/>
          </w:tcPr>
          <w:p w14:paraId="27163E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DOC change (%)</w:t>
            </w:r>
          </w:p>
        </w:tc>
        <w:tc>
          <w:tcPr>
            <w:tcW w:w="0" w:type="auto"/>
            <w:tcBorders>
              <w:bottom w:val="single" w:sz="0" w:space="0" w:color="auto"/>
            </w:tcBorders>
            <w:vAlign w:val="bottom"/>
          </w:tcPr>
          <w:p w14:paraId="1B567CC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(DOC)</w:t>
            </w:r>
          </w:p>
        </w:tc>
        <w:tc>
          <w:tcPr>
            <w:tcW w:w="0" w:type="auto"/>
            <w:tcBorders>
              <w:bottom w:val="single" w:sz="0" w:space="0" w:color="auto"/>
            </w:tcBorders>
            <w:vAlign w:val="bottom"/>
          </w:tcPr>
          <w:p w14:paraId="5FFE40F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SAC254 change (%)</w:t>
            </w:r>
          </w:p>
        </w:tc>
        <w:tc>
          <w:tcPr>
            <w:tcW w:w="0" w:type="auto"/>
            <w:tcBorders>
              <w:bottom w:val="single" w:sz="0" w:space="0" w:color="auto"/>
            </w:tcBorders>
            <w:vAlign w:val="bottom"/>
          </w:tcPr>
          <w:p w14:paraId="380E95E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(SAC254)</w:t>
            </w:r>
          </w:p>
        </w:tc>
        <w:tc>
          <w:tcPr>
            <w:tcW w:w="0" w:type="auto"/>
            <w:tcBorders>
              <w:bottom w:val="single" w:sz="0" w:space="0" w:color="auto"/>
            </w:tcBorders>
            <w:vAlign w:val="bottom"/>
          </w:tcPr>
          <w:p w14:paraId="229885E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SUVA254 change (%)</w:t>
            </w:r>
          </w:p>
        </w:tc>
        <w:tc>
          <w:tcPr>
            <w:tcW w:w="0" w:type="auto"/>
            <w:tcBorders>
              <w:bottom w:val="single" w:sz="0" w:space="0" w:color="auto"/>
            </w:tcBorders>
            <w:vAlign w:val="bottom"/>
          </w:tcPr>
          <w:p w14:paraId="5056768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(SUVA254)</w:t>
            </w:r>
          </w:p>
        </w:tc>
        <w:tc>
          <w:tcPr>
            <w:tcW w:w="0" w:type="auto"/>
            <w:tcBorders>
              <w:bottom w:val="single" w:sz="0" w:space="0" w:color="auto"/>
            </w:tcBorders>
            <w:vAlign w:val="bottom"/>
          </w:tcPr>
          <w:p w14:paraId="200D803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E2:E3 change (%)</w:t>
            </w:r>
          </w:p>
        </w:tc>
        <w:tc>
          <w:tcPr>
            <w:tcW w:w="0" w:type="auto"/>
            <w:tcBorders>
              <w:bottom w:val="single" w:sz="0" w:space="0" w:color="auto"/>
            </w:tcBorders>
            <w:vAlign w:val="bottom"/>
          </w:tcPr>
          <w:p w14:paraId="40FD9F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(E2:E3)</w:t>
            </w:r>
          </w:p>
        </w:tc>
      </w:tr>
      <w:tr w:rsidR="00323151" w:rsidRPr="00323151" w14:paraId="0E7CF3AA" w14:textId="77777777" w:rsidTr="00734ECD">
        <w:tc>
          <w:tcPr>
            <w:tcW w:w="0" w:type="auto"/>
          </w:tcPr>
          <w:p w14:paraId="6E6233C7"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w:t>
            </w:r>
          </w:p>
        </w:tc>
        <w:tc>
          <w:tcPr>
            <w:tcW w:w="0" w:type="auto"/>
          </w:tcPr>
          <w:p w14:paraId="48695C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11</w:t>
            </w:r>
          </w:p>
        </w:tc>
        <w:tc>
          <w:tcPr>
            <w:tcW w:w="0" w:type="auto"/>
          </w:tcPr>
          <w:p w14:paraId="0D13E97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7.1 ± 2.2</w:t>
            </w:r>
          </w:p>
        </w:tc>
        <w:tc>
          <w:tcPr>
            <w:tcW w:w="0" w:type="auto"/>
          </w:tcPr>
          <w:p w14:paraId="4FEFD3D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r>
              <w:rPr>
                <w:rFonts w:asciiTheme="minorHAnsi" w:hAnsiTheme="minorHAnsi" w:cstheme="minorHAnsi"/>
                <w:sz w:val="22"/>
                <w:szCs w:val="22"/>
              </w:rPr>
              <w:t>*</w:t>
            </w:r>
          </w:p>
        </w:tc>
        <w:tc>
          <w:tcPr>
            <w:tcW w:w="0" w:type="auto"/>
          </w:tcPr>
          <w:p w14:paraId="3E9FC57D"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12681E16"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3F56E50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c>
          <w:tcPr>
            <w:tcW w:w="0" w:type="auto"/>
          </w:tcPr>
          <w:p w14:paraId="039CBF0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80</w:t>
            </w:r>
            <w:r>
              <w:rPr>
                <w:rFonts w:asciiTheme="minorHAnsi" w:hAnsiTheme="minorHAnsi" w:cstheme="minorHAnsi"/>
                <w:sz w:val="22"/>
                <w:szCs w:val="22"/>
              </w:rPr>
              <w:t>*</w:t>
            </w:r>
          </w:p>
        </w:tc>
        <w:tc>
          <w:tcPr>
            <w:tcW w:w="0" w:type="auto"/>
          </w:tcPr>
          <w:p w14:paraId="2F59D4C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44395B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4FD3E17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r>
      <w:tr w:rsidR="00323151" w:rsidRPr="00323151" w14:paraId="3E19B079" w14:textId="77777777" w:rsidTr="00734ECD">
        <w:tc>
          <w:tcPr>
            <w:tcW w:w="0" w:type="auto"/>
          </w:tcPr>
          <w:p w14:paraId="6A9C7009"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B</w:t>
            </w:r>
          </w:p>
        </w:tc>
        <w:tc>
          <w:tcPr>
            <w:tcW w:w="0" w:type="auto"/>
          </w:tcPr>
          <w:p w14:paraId="0E82FAB7"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w:t>
            </w:r>
          </w:p>
        </w:tc>
        <w:tc>
          <w:tcPr>
            <w:tcW w:w="0" w:type="auto"/>
          </w:tcPr>
          <w:p w14:paraId="51D8F21B"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6.0 ± 2.7</w:t>
            </w:r>
          </w:p>
        </w:tc>
        <w:tc>
          <w:tcPr>
            <w:tcW w:w="0" w:type="auto"/>
          </w:tcPr>
          <w:p w14:paraId="0ACCD56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6F243B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0.4375</w:t>
            </w:r>
          </w:p>
        </w:tc>
        <w:tc>
          <w:tcPr>
            <w:tcW w:w="0" w:type="auto"/>
          </w:tcPr>
          <w:p w14:paraId="5BF8FDC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w:t>
            </w:r>
            <w:r>
              <w:rPr>
                <w:rFonts w:asciiTheme="minorHAnsi" w:hAnsiTheme="minorHAnsi" w:cstheme="minorHAnsi"/>
                <w:sz w:val="22"/>
                <w:szCs w:val="22"/>
              </w:rPr>
              <w:t>*</w:t>
            </w:r>
          </w:p>
        </w:tc>
        <w:tc>
          <w:tcPr>
            <w:tcW w:w="0" w:type="auto"/>
          </w:tcPr>
          <w:p w14:paraId="7A2D199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F3C266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w:t>
            </w:r>
            <w:r>
              <w:rPr>
                <w:rFonts w:asciiTheme="minorHAnsi" w:hAnsiTheme="minorHAnsi" w:cstheme="minorHAnsi"/>
                <w:sz w:val="22"/>
                <w:szCs w:val="22"/>
              </w:rPr>
              <w:t>*</w:t>
            </w:r>
          </w:p>
        </w:tc>
        <w:tc>
          <w:tcPr>
            <w:tcW w:w="0" w:type="auto"/>
          </w:tcPr>
          <w:p w14:paraId="31990D6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57A45B7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5756F59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0.8125</w:t>
            </w:r>
          </w:p>
        </w:tc>
      </w:tr>
      <w:tr w:rsidR="00323151" w:rsidRPr="00323151" w14:paraId="55DF8BD9" w14:textId="77777777" w:rsidTr="00734ECD">
        <w:tc>
          <w:tcPr>
            <w:tcW w:w="0" w:type="auto"/>
          </w:tcPr>
          <w:p w14:paraId="7A93F86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C</w:t>
            </w:r>
          </w:p>
        </w:tc>
        <w:tc>
          <w:tcPr>
            <w:tcW w:w="0" w:type="auto"/>
          </w:tcPr>
          <w:p w14:paraId="19ACAD0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p>
        </w:tc>
        <w:tc>
          <w:tcPr>
            <w:tcW w:w="0" w:type="auto"/>
          </w:tcPr>
          <w:p w14:paraId="1077C9D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4.3 ± 3.2</w:t>
            </w:r>
          </w:p>
        </w:tc>
        <w:tc>
          <w:tcPr>
            <w:tcW w:w="0" w:type="auto"/>
          </w:tcPr>
          <w:p w14:paraId="5E86986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-23</w:t>
            </w:r>
          </w:p>
        </w:tc>
        <w:tc>
          <w:tcPr>
            <w:tcW w:w="0" w:type="auto"/>
          </w:tcPr>
          <w:p w14:paraId="6C910E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0.1875</w:t>
            </w:r>
          </w:p>
        </w:tc>
        <w:tc>
          <w:tcPr>
            <w:tcW w:w="0" w:type="auto"/>
          </w:tcPr>
          <w:p w14:paraId="13D3998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r>
              <w:rPr>
                <w:rFonts w:asciiTheme="minorHAnsi" w:hAnsiTheme="minorHAnsi" w:cstheme="minorHAnsi"/>
                <w:sz w:val="22"/>
                <w:szCs w:val="22"/>
              </w:rPr>
              <w:t>*</w:t>
            </w:r>
          </w:p>
        </w:tc>
        <w:tc>
          <w:tcPr>
            <w:tcW w:w="0" w:type="auto"/>
          </w:tcPr>
          <w:p w14:paraId="37B697D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72EC7A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w:t>
            </w:r>
          </w:p>
        </w:tc>
        <w:tc>
          <w:tcPr>
            <w:tcW w:w="0" w:type="auto"/>
          </w:tcPr>
          <w:p w14:paraId="75127E1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0.6250</w:t>
            </w:r>
          </w:p>
        </w:tc>
        <w:tc>
          <w:tcPr>
            <w:tcW w:w="0" w:type="auto"/>
          </w:tcPr>
          <w:p w14:paraId="617B211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w:t>
            </w:r>
            <w:r>
              <w:rPr>
                <w:rFonts w:asciiTheme="minorHAnsi" w:hAnsiTheme="minorHAnsi" w:cstheme="minorHAnsi"/>
                <w:sz w:val="22"/>
                <w:szCs w:val="22"/>
              </w:rPr>
              <w:t>*</w:t>
            </w:r>
          </w:p>
        </w:tc>
        <w:tc>
          <w:tcPr>
            <w:tcW w:w="0" w:type="auto"/>
          </w:tcPr>
          <w:p w14:paraId="4BB0BA1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r>
    </w:tbl>
    <w:p w14:paraId="7C04E3F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i/>
          <w:sz w:val="22"/>
          <w:szCs w:val="22"/>
        </w:rPr>
        <w:t>Note:</w:t>
      </w:r>
      <w:r w:rsidRPr="00323151">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2AA564B" w14:textId="77777777" w:rsidR="00045A83" w:rsidRDefault="00053949">
      <w:r>
        <w:t> </w:t>
      </w:r>
    </w:p>
    <w:p w14:paraId="3BBD53E3" w14:textId="77777777" w:rsidR="00045A83" w:rsidRDefault="00053949">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94800BB" w14:textId="77777777" w:rsidR="00045A83" w:rsidRDefault="00053949">
      <w:r>
        <w:t> </w:t>
      </w:r>
    </w:p>
    <w:p w14:paraId="0A50FAE6" w14:textId="77777777" w:rsidR="00045A83" w:rsidRDefault="00053949">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w:t>
      </w:r>
      <w:r>
        <w:lastRenderedPageBreak/>
        <w:t xml:space="preserve">0.821). Therefore, it was concluded that, despite the measured difference (Figure 6, Table 5) there was not truly a reliable change in </w:t>
      </w:r>
      <w:commentRangeStart w:id="218"/>
      <w:r>
        <w:t>SAC</w:t>
      </w:r>
      <w:r>
        <w:rPr>
          <w:vertAlign w:val="subscript"/>
        </w:rPr>
        <w:t>254</w:t>
      </w:r>
      <w:r>
        <w:t xml:space="preserve"> (or SUVA</w:t>
      </w:r>
      <w:r>
        <w:rPr>
          <w:vertAlign w:val="subscript"/>
        </w:rPr>
        <w:t>254</w:t>
      </w:r>
      <w:r>
        <w:t>, which relies on SAC</w:t>
      </w:r>
      <w:r>
        <w:rPr>
          <w:vertAlign w:val="subscript"/>
        </w:rPr>
        <w:t>254</w:t>
      </w:r>
      <w:r>
        <w:t xml:space="preserve">) </w:t>
      </w:r>
      <w:commentRangeEnd w:id="218"/>
      <w:r w:rsidR="00734ECD">
        <w:rPr>
          <w:rStyle w:val="CommentReference"/>
        </w:rPr>
        <w:commentReference w:id="218"/>
      </w:r>
      <w:r>
        <w:t>for hold-time set-B.</w:t>
      </w:r>
    </w:p>
    <w:p w14:paraId="5FB611C9" w14:textId="77777777" w:rsidR="00045A83" w:rsidRDefault="00053949" w:rsidP="00323151">
      <w:pPr>
        <w:spacing w:line="240" w:lineRule="auto"/>
      </w:pPr>
      <w:r>
        <w:t> </w:t>
      </w:r>
    </w:p>
    <w:p w14:paraId="66D529C1" w14:textId="77777777" w:rsidR="00045A83" w:rsidRDefault="00053949">
      <w:r>
        <w:t>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1AAFB3DF" w14:textId="77777777" w:rsidR="00045A83" w:rsidRDefault="00053949" w:rsidP="00323151">
      <w:pPr>
        <w:spacing w:line="240" w:lineRule="auto"/>
      </w:pPr>
      <w:r>
        <w:t> </w:t>
      </w:r>
    </w:p>
    <w:p w14:paraId="619434EC" w14:textId="77777777" w:rsidR="00045A83" w:rsidRDefault="00053949">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14:paraId="0DBF2372" w14:textId="77777777" w:rsidR="00045A83" w:rsidRDefault="00053949" w:rsidP="00323151">
      <w:pPr>
        <w:spacing w:line="240" w:lineRule="auto"/>
      </w:pPr>
      <w:r>
        <w:t> </w:t>
      </w:r>
    </w:p>
    <w:p w14:paraId="78BF7A7E" w14:textId="77777777" w:rsidR="00045A83" w:rsidRDefault="00053949">
      <w:r>
        <w:lastRenderedPageBreak/>
        <w:t>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w:t>
      </w:r>
    </w:p>
    <w:p w14:paraId="64CB28CF" w14:textId="77777777" w:rsidR="00045A83" w:rsidRDefault="00053949" w:rsidP="00323151">
      <w:pPr>
        <w:spacing w:line="240" w:lineRule="auto"/>
      </w:pPr>
      <w:r>
        <w:t> </w:t>
      </w:r>
    </w:p>
    <w:p w14:paraId="60E982E9" w14:textId="77777777" w:rsidR="00045A83" w:rsidRDefault="00053949">
      <w:r>
        <w:t xml:space="preserve">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 QA/QC flags were used to filter sample data, reducing the effective number of samples included in results by less than 10% (Table 4).</w:t>
      </w:r>
    </w:p>
    <w:p w14:paraId="79500C31" w14:textId="77777777" w:rsidR="00045A83" w:rsidRDefault="00053949">
      <w:pPr>
        <w:pStyle w:val="Heading4"/>
      </w:pPr>
      <w:bookmarkStart w:id="219" w:name="seasonal-delineation"/>
      <w:bookmarkStart w:id="220" w:name="_Toc45753389"/>
      <w:r>
        <w:t>Seasonal delineation</w:t>
      </w:r>
      <w:bookmarkEnd w:id="219"/>
      <w:bookmarkEnd w:id="220"/>
    </w:p>
    <w:p w14:paraId="0EF0B50E" w14:textId="77777777" w:rsidR="00045A83" w:rsidRDefault="00053949">
      <w:r>
        <w:t>Wet seasons were defined by conditions that generated significant stream responses and rack sample collection, and the dry season was defined by baseflow conditions where precipitation did not generate detectable stream responses at the vertical racks.</w:t>
      </w:r>
    </w:p>
    <w:p w14:paraId="435E9A4D" w14:textId="77777777" w:rsidR="00045A83" w:rsidRDefault="00053949" w:rsidP="00323151">
      <w:pPr>
        <w:spacing w:line="240" w:lineRule="auto"/>
      </w:pPr>
      <w:r>
        <w:t> </w:t>
      </w:r>
    </w:p>
    <w:p w14:paraId="1F524900" w14:textId="77777777" w:rsidR="00045A83" w:rsidRDefault="00053949">
      <w:r>
        <w:t xml:space="preserve">LWSA rain data were used to define rain events using the USGS </w:t>
      </w:r>
      <w:r>
        <w:rPr>
          <w:i/>
        </w:rPr>
        <w:t>Rainmaker</w:t>
      </w:r>
      <w:r>
        <w:t xml:space="preserve"> package in R (‘</w:t>
      </w:r>
      <w:proofErr w:type="spellStart"/>
      <w:r>
        <w:t>RMevents</w:t>
      </w:r>
      <w:proofErr w:type="spellEnd"/>
      <w:r>
        <w:t xml:space="preserve">’ 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w:t>
      </w:r>
      <w:r>
        <w:lastRenderedPageBreak/>
        <w:t>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32C7545A" w14:textId="77777777" w:rsidR="00045A83" w:rsidRDefault="00053949" w:rsidP="00323151">
      <w:pPr>
        <w:spacing w:line="240" w:lineRule="auto"/>
      </w:pPr>
      <w:r>
        <w:t> </w:t>
      </w:r>
    </w:p>
    <w:p w14:paraId="23FBC1E3" w14:textId="77777777" w:rsidR="00045A83" w:rsidRDefault="00053949" w:rsidP="00323151">
      <w:pPr>
        <w:spacing w:line="240" w:lineRule="auto"/>
      </w:pPr>
      <w:r>
        <w:rPr>
          <w:noProof/>
        </w:rPr>
        <w:lastRenderedPageBreak/>
        <w:drawing>
          <wp:inline distT="0" distB="0" distL="0" distR="0" wp14:anchorId="06FC7F25" wp14:editId="1FA655A2">
            <wp:extent cx="5779800" cy="7128419"/>
            <wp:effectExtent l="0" t="0" r="0" b="0"/>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1"/>
                    <a:stretch>
                      <a:fillRect/>
                    </a:stretch>
                  </pic:blipFill>
                  <pic:spPr bwMode="auto">
                    <a:xfrm>
                      <a:off x="0" y="0"/>
                      <a:ext cx="5786734" cy="7136971"/>
                    </a:xfrm>
                    <a:prstGeom prst="rect">
                      <a:avLst/>
                    </a:prstGeom>
                    <a:noFill/>
                    <a:ln w="9525">
                      <a:noFill/>
                      <a:headEnd/>
                      <a:tailEnd/>
                    </a:ln>
                  </pic:spPr>
                </pic:pic>
              </a:graphicData>
            </a:graphic>
          </wp:inline>
        </w:drawing>
      </w:r>
    </w:p>
    <w:p w14:paraId="0C49D5FE" w14:textId="77777777" w:rsidR="00045A83" w:rsidRDefault="00053949" w:rsidP="00323151">
      <w:pPr>
        <w:spacing w:line="240" w:lineRule="auto"/>
      </w:pPr>
      <w:commentRangeStart w:id="221"/>
      <w:r>
        <w:t xml:space="preserve">Figure 7: </w:t>
      </w:r>
      <w:r>
        <w:rPr>
          <w:i/>
        </w:rPr>
        <w:t xml:space="preserve">Plot of LWSA </w:t>
      </w:r>
      <w:commentRangeEnd w:id="221"/>
      <w:r w:rsidR="00734ECD">
        <w:rPr>
          <w:rStyle w:val="CommentReference"/>
        </w:rPr>
        <w:commentReference w:id="221"/>
      </w:r>
      <w:r>
        <w:rPr>
          <w:i/>
        </w:rPr>
        <w:t>weather, stream response and sample collection at the six monitoring sites across the LWSA. Seasons were separated by stream responses and conditions that initiated or ceased rack sample collection.</w:t>
      </w:r>
    </w:p>
    <w:p w14:paraId="07A3316A" w14:textId="77777777" w:rsidR="00045A83" w:rsidRDefault="00053949">
      <w:pPr>
        <w:pStyle w:val="Heading4"/>
      </w:pPr>
      <w:bookmarkStart w:id="222" w:name="_Toc45753390"/>
      <w:r>
        <w:lastRenderedPageBreak/>
        <w:t>Spatial patterns in DOC &amp; NOM</w:t>
      </w:r>
      <w:bookmarkEnd w:id="222"/>
    </w:p>
    <w:p w14:paraId="1AAB7592" w14:textId="0E189EB1" w:rsidR="00045A83" w:rsidRDefault="00053949">
      <w:r>
        <w:t>Twelve river sites across the Leech and Sooke water supply areas (Figure 2) were sampled synoptically for quantification of DOC and assessment of NOM. Several comparisons can be made among these sites</w:t>
      </w:r>
      <w:ins w:id="223" w:author="Mark Johnson" w:date="2020-07-17T10:36:00Z">
        <w:r w:rsidR="00734ECD">
          <w:t xml:space="preserve">. </w:t>
        </w:r>
      </w:ins>
      <w:del w:id="224" w:author="Mark Johnson" w:date="2020-07-17T10:36:00Z">
        <w:r w:rsidDel="00734ECD">
          <w:delText>; p</w:delText>
        </w:r>
      </w:del>
      <w:ins w:id="225" w:author="Mark Johnson" w:date="2020-07-17T10:36:00Z">
        <w:r w:rsidR="00734ECD">
          <w:t>P</w:t>
        </w:r>
      </w:ins>
      <w:r>
        <w:t>resented here are comparisons of cross-basin (from LWSA to SWSA), upstream to downstream, nested catchments and sampling methods.</w:t>
      </w:r>
    </w:p>
    <w:p w14:paraId="3ECA0F25" w14:textId="77777777" w:rsidR="00045A83" w:rsidRDefault="00053949">
      <w:r>
        <w:t xml:space="preserve">Mean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8).</w:t>
      </w:r>
    </w:p>
    <w:p w14:paraId="68B3E59E" w14:textId="77777777" w:rsidR="00323151" w:rsidRDefault="00053949">
      <w:pPr>
        <w:sectPr w:rsidR="00323151" w:rsidSect="00053949">
          <w:pgSz w:w="12240" w:h="15840" w:code="1"/>
          <w:pgMar w:top="1440" w:right="1440" w:bottom="1440" w:left="1440" w:header="706" w:footer="706" w:gutter="0"/>
          <w:cols w:space="708"/>
          <w:titlePg/>
          <w:docGrid w:linePitch="326"/>
        </w:sectPr>
      </w:pPr>
      <w:r>
        <w:t> </w:t>
      </w:r>
    </w:p>
    <w:p w14:paraId="587CBCCF" w14:textId="77777777" w:rsidR="00045A83" w:rsidRDefault="00045A83"/>
    <w:p w14:paraId="446425F1" w14:textId="77777777" w:rsidR="00045A83" w:rsidRDefault="00053949">
      <w:r>
        <w:t xml:space="preserve">Table 6: </w:t>
      </w:r>
      <w:r>
        <w:rPr>
          <w:i/>
        </w:rPr>
        <w:t>Dissolved organic carbon concentrations across twelve synoptically sampled river sites</w:t>
      </w:r>
    </w:p>
    <w:tbl>
      <w:tblPr>
        <w:tblW w:w="5000" w:type="pct"/>
        <w:tblLook w:val="07E0" w:firstRow="1" w:lastRow="1" w:firstColumn="1" w:lastColumn="1" w:noHBand="1" w:noVBand="1"/>
      </w:tblPr>
      <w:tblGrid>
        <w:gridCol w:w="1441"/>
        <w:gridCol w:w="4593"/>
        <w:gridCol w:w="777"/>
        <w:gridCol w:w="1203"/>
        <w:gridCol w:w="871"/>
        <w:gridCol w:w="605"/>
        <w:gridCol w:w="1024"/>
        <w:gridCol w:w="1384"/>
        <w:gridCol w:w="1062"/>
      </w:tblGrid>
      <w:tr w:rsidR="00045A83" w:rsidRPr="00323151" w14:paraId="1AC62537" w14:textId="77777777">
        <w:tc>
          <w:tcPr>
            <w:tcW w:w="0" w:type="auto"/>
            <w:tcBorders>
              <w:bottom w:val="single" w:sz="0" w:space="0" w:color="auto"/>
            </w:tcBorders>
            <w:vAlign w:val="bottom"/>
          </w:tcPr>
          <w:p w14:paraId="511079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site</w:t>
            </w:r>
          </w:p>
        </w:tc>
        <w:tc>
          <w:tcPr>
            <w:tcW w:w="0" w:type="auto"/>
            <w:tcBorders>
              <w:bottom w:val="single" w:sz="0" w:space="0" w:color="auto"/>
            </w:tcBorders>
            <w:vAlign w:val="bottom"/>
          </w:tcPr>
          <w:p w14:paraId="0002992A"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description</w:t>
            </w:r>
          </w:p>
        </w:tc>
        <w:tc>
          <w:tcPr>
            <w:tcW w:w="0" w:type="auto"/>
            <w:tcBorders>
              <w:bottom w:val="single" w:sz="0" w:space="0" w:color="auto"/>
            </w:tcBorders>
            <w:vAlign w:val="bottom"/>
          </w:tcPr>
          <w:p w14:paraId="7EBA950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count</w:t>
            </w:r>
          </w:p>
        </w:tc>
        <w:tc>
          <w:tcPr>
            <w:tcW w:w="0" w:type="auto"/>
            <w:tcBorders>
              <w:bottom w:val="single" w:sz="0" w:space="0" w:color="auto"/>
            </w:tcBorders>
            <w:vAlign w:val="bottom"/>
          </w:tcPr>
          <w:p w14:paraId="56F342C5"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DOCmean</w:t>
            </w:r>
            <w:proofErr w:type="spellEnd"/>
          </w:p>
        </w:tc>
        <w:tc>
          <w:tcPr>
            <w:tcW w:w="0" w:type="auto"/>
            <w:tcBorders>
              <w:bottom w:val="single" w:sz="0" w:space="0" w:color="auto"/>
            </w:tcBorders>
            <w:vAlign w:val="bottom"/>
          </w:tcPr>
          <w:p w14:paraId="4D556D7C"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DOCsd</w:t>
            </w:r>
            <w:proofErr w:type="spellEnd"/>
          </w:p>
        </w:tc>
        <w:tc>
          <w:tcPr>
            <w:tcW w:w="0" w:type="auto"/>
            <w:tcBorders>
              <w:bottom w:val="single" w:sz="0" w:space="0" w:color="auto"/>
            </w:tcBorders>
            <w:vAlign w:val="bottom"/>
          </w:tcPr>
          <w:p w14:paraId="615619CB" w14:textId="77777777" w:rsidR="00045A83" w:rsidRPr="00323151" w:rsidRDefault="00053949" w:rsidP="00323151">
            <w:pPr>
              <w:spacing w:line="240" w:lineRule="auto"/>
              <w:jc w:val="right"/>
              <w:rPr>
                <w:rFonts w:asciiTheme="minorHAnsi" w:hAnsiTheme="minorHAnsi" w:cstheme="minorHAnsi"/>
              </w:rPr>
            </w:pPr>
            <w:commentRangeStart w:id="226"/>
            <w:r w:rsidRPr="00323151">
              <w:rPr>
                <w:rFonts w:asciiTheme="minorHAnsi" w:hAnsiTheme="minorHAnsi" w:cstheme="minorHAnsi"/>
              </w:rPr>
              <w:t>RSD</w:t>
            </w:r>
            <w:commentRangeEnd w:id="226"/>
            <w:r w:rsidR="00734ECD">
              <w:rPr>
                <w:rStyle w:val="CommentReference"/>
              </w:rPr>
              <w:commentReference w:id="226"/>
            </w:r>
          </w:p>
        </w:tc>
        <w:tc>
          <w:tcPr>
            <w:tcW w:w="0" w:type="auto"/>
            <w:tcBorders>
              <w:bottom w:val="single" w:sz="0" w:space="0" w:color="auto"/>
            </w:tcBorders>
            <w:vAlign w:val="bottom"/>
          </w:tcPr>
          <w:p w14:paraId="3F28623A"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DOCmin</w:t>
            </w:r>
            <w:proofErr w:type="spellEnd"/>
          </w:p>
        </w:tc>
        <w:tc>
          <w:tcPr>
            <w:tcW w:w="0" w:type="auto"/>
            <w:tcBorders>
              <w:bottom w:val="single" w:sz="0" w:space="0" w:color="auto"/>
            </w:tcBorders>
            <w:vAlign w:val="bottom"/>
          </w:tcPr>
          <w:p w14:paraId="0B4D30FA"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DOCmedian</w:t>
            </w:r>
            <w:proofErr w:type="spellEnd"/>
          </w:p>
        </w:tc>
        <w:tc>
          <w:tcPr>
            <w:tcW w:w="0" w:type="auto"/>
            <w:tcBorders>
              <w:bottom w:val="single" w:sz="0" w:space="0" w:color="auto"/>
            </w:tcBorders>
            <w:vAlign w:val="bottom"/>
          </w:tcPr>
          <w:p w14:paraId="2B5C9B7F"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DOCmax</w:t>
            </w:r>
            <w:proofErr w:type="spellEnd"/>
          </w:p>
        </w:tc>
      </w:tr>
      <w:tr w:rsidR="00045A83" w:rsidRPr="00323151" w14:paraId="3371D991" w14:textId="77777777">
        <w:tc>
          <w:tcPr>
            <w:tcW w:w="0" w:type="auto"/>
          </w:tcPr>
          <w:p w14:paraId="3E8E6CCC"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Weeks</w:t>
            </w:r>
          </w:p>
        </w:tc>
        <w:tc>
          <w:tcPr>
            <w:tcW w:w="0" w:type="auto"/>
          </w:tcPr>
          <w:p w14:paraId="78F0A25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429050A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3572CB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9.9</w:t>
            </w:r>
          </w:p>
        </w:tc>
        <w:tc>
          <w:tcPr>
            <w:tcW w:w="0" w:type="auto"/>
          </w:tcPr>
          <w:p w14:paraId="1006B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6D67824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36FE9B3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3.78</w:t>
            </w:r>
          </w:p>
        </w:tc>
        <w:tc>
          <w:tcPr>
            <w:tcW w:w="0" w:type="auto"/>
          </w:tcPr>
          <w:p w14:paraId="60946AC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8D08B0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r w:rsidR="00045A83" w:rsidRPr="00323151" w14:paraId="06DDA0E2" w14:textId="77777777">
        <w:tc>
          <w:tcPr>
            <w:tcW w:w="0" w:type="auto"/>
          </w:tcPr>
          <w:p w14:paraId="31B46399"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ChrisCrk</w:t>
            </w:r>
            <w:proofErr w:type="spellEnd"/>
          </w:p>
        </w:tc>
        <w:tc>
          <w:tcPr>
            <w:tcW w:w="0" w:type="auto"/>
          </w:tcPr>
          <w:p w14:paraId="705DA8D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54232C2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6461AB4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11F5D90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0" w:type="auto"/>
          </w:tcPr>
          <w:p w14:paraId="1F94C26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28F1EA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1.84</w:t>
            </w:r>
          </w:p>
        </w:tc>
        <w:tc>
          <w:tcPr>
            <w:tcW w:w="0" w:type="auto"/>
          </w:tcPr>
          <w:p w14:paraId="63B7E30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08E1C3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9.2</w:t>
            </w:r>
          </w:p>
        </w:tc>
      </w:tr>
      <w:tr w:rsidR="00045A83" w:rsidRPr="00323151" w14:paraId="1845A7C3" w14:textId="77777777">
        <w:tc>
          <w:tcPr>
            <w:tcW w:w="0" w:type="auto"/>
          </w:tcPr>
          <w:p w14:paraId="7F71C056"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LeechHead</w:t>
            </w:r>
            <w:proofErr w:type="spellEnd"/>
          </w:p>
        </w:tc>
        <w:tc>
          <w:tcPr>
            <w:tcW w:w="0" w:type="auto"/>
          </w:tcPr>
          <w:p w14:paraId="49EC92F6"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13CEBA9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7CD9EB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7.2</w:t>
            </w:r>
          </w:p>
        </w:tc>
        <w:tc>
          <w:tcPr>
            <w:tcW w:w="0" w:type="auto"/>
          </w:tcPr>
          <w:p w14:paraId="4F24FA1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589BD7D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6DB5355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3.95</w:t>
            </w:r>
          </w:p>
        </w:tc>
        <w:tc>
          <w:tcPr>
            <w:tcW w:w="0" w:type="auto"/>
          </w:tcPr>
          <w:p w14:paraId="5BCD293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6.9</w:t>
            </w:r>
          </w:p>
        </w:tc>
        <w:tc>
          <w:tcPr>
            <w:tcW w:w="0" w:type="auto"/>
          </w:tcPr>
          <w:p w14:paraId="68B2391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11.6</w:t>
            </w:r>
          </w:p>
        </w:tc>
      </w:tr>
      <w:tr w:rsidR="00045A83" w:rsidRPr="00323151" w14:paraId="2BA52313" w14:textId="77777777">
        <w:tc>
          <w:tcPr>
            <w:tcW w:w="0" w:type="auto"/>
          </w:tcPr>
          <w:p w14:paraId="4341AD58"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Jarvis-</w:t>
            </w:r>
            <w:proofErr w:type="spellStart"/>
            <w:r w:rsidRPr="00323151">
              <w:rPr>
                <w:rFonts w:asciiTheme="minorHAnsi" w:hAnsiTheme="minorHAnsi" w:cstheme="minorHAnsi"/>
              </w:rPr>
              <w:t>crk</w:t>
            </w:r>
            <w:proofErr w:type="spellEnd"/>
          </w:p>
        </w:tc>
        <w:tc>
          <w:tcPr>
            <w:tcW w:w="0" w:type="auto"/>
          </w:tcPr>
          <w:p w14:paraId="49A3EA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14:paraId="3057C45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21393C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419C55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5BB35D7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30</w:t>
            </w:r>
          </w:p>
        </w:tc>
        <w:tc>
          <w:tcPr>
            <w:tcW w:w="0" w:type="auto"/>
          </w:tcPr>
          <w:p w14:paraId="0B164C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5.92</w:t>
            </w:r>
          </w:p>
        </w:tc>
        <w:tc>
          <w:tcPr>
            <w:tcW w:w="0" w:type="auto"/>
          </w:tcPr>
          <w:p w14:paraId="71842D7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76D02EE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16.7</w:t>
            </w:r>
          </w:p>
        </w:tc>
      </w:tr>
      <w:tr w:rsidR="00045A83" w:rsidRPr="00323151" w14:paraId="6E2B0FBB" w14:textId="77777777">
        <w:tc>
          <w:tcPr>
            <w:tcW w:w="0" w:type="auto"/>
          </w:tcPr>
          <w:p w14:paraId="793F55CF"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Lazar-</w:t>
            </w:r>
            <w:proofErr w:type="spellStart"/>
            <w:r w:rsidRPr="00323151">
              <w:rPr>
                <w:rFonts w:asciiTheme="minorHAnsi" w:hAnsiTheme="minorHAnsi" w:cstheme="minorHAnsi"/>
              </w:rPr>
              <w:t>crk</w:t>
            </w:r>
            <w:proofErr w:type="spellEnd"/>
          </w:p>
        </w:tc>
        <w:tc>
          <w:tcPr>
            <w:tcW w:w="0" w:type="auto"/>
          </w:tcPr>
          <w:p w14:paraId="0DCBD2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14:paraId="5F47D22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w:t>
            </w:r>
          </w:p>
        </w:tc>
        <w:tc>
          <w:tcPr>
            <w:tcW w:w="0" w:type="auto"/>
          </w:tcPr>
          <w:p w14:paraId="615566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6.3</w:t>
            </w:r>
          </w:p>
        </w:tc>
        <w:tc>
          <w:tcPr>
            <w:tcW w:w="0" w:type="auto"/>
          </w:tcPr>
          <w:p w14:paraId="24454CA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119ADCC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27</w:t>
            </w:r>
          </w:p>
        </w:tc>
        <w:tc>
          <w:tcPr>
            <w:tcW w:w="0" w:type="auto"/>
          </w:tcPr>
          <w:p w14:paraId="7D1512B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3.69</w:t>
            </w:r>
          </w:p>
        </w:tc>
        <w:tc>
          <w:tcPr>
            <w:tcW w:w="0" w:type="auto"/>
          </w:tcPr>
          <w:p w14:paraId="2C7BCE7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6.5</w:t>
            </w:r>
          </w:p>
        </w:tc>
        <w:tc>
          <w:tcPr>
            <w:tcW w:w="0" w:type="auto"/>
          </w:tcPr>
          <w:p w14:paraId="24ABC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8.6</w:t>
            </w:r>
          </w:p>
        </w:tc>
      </w:tr>
      <w:tr w:rsidR="00045A83" w:rsidRPr="00323151" w14:paraId="63F5A727" w14:textId="77777777">
        <w:tc>
          <w:tcPr>
            <w:tcW w:w="0" w:type="auto"/>
          </w:tcPr>
          <w:p w14:paraId="05075BEB"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CraggCrk</w:t>
            </w:r>
            <w:proofErr w:type="spellEnd"/>
          </w:p>
        </w:tc>
        <w:tc>
          <w:tcPr>
            <w:tcW w:w="0" w:type="auto"/>
          </w:tcPr>
          <w:p w14:paraId="065DF7E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5DFC0ED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62</w:t>
            </w:r>
          </w:p>
        </w:tc>
        <w:tc>
          <w:tcPr>
            <w:tcW w:w="0" w:type="auto"/>
          </w:tcPr>
          <w:p w14:paraId="29D32C1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54F7F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w:t>
            </w:r>
          </w:p>
        </w:tc>
        <w:tc>
          <w:tcPr>
            <w:tcW w:w="0" w:type="auto"/>
          </w:tcPr>
          <w:p w14:paraId="75DDB84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33</w:t>
            </w:r>
          </w:p>
        </w:tc>
        <w:tc>
          <w:tcPr>
            <w:tcW w:w="0" w:type="auto"/>
          </w:tcPr>
          <w:p w14:paraId="55F2D3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1.79</w:t>
            </w:r>
          </w:p>
        </w:tc>
        <w:tc>
          <w:tcPr>
            <w:tcW w:w="0" w:type="auto"/>
          </w:tcPr>
          <w:p w14:paraId="5FA23A6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6DA8133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8.2</w:t>
            </w:r>
          </w:p>
        </w:tc>
      </w:tr>
      <w:tr w:rsidR="00045A83" w:rsidRPr="00323151" w14:paraId="434EE800" w14:textId="77777777">
        <w:tc>
          <w:tcPr>
            <w:tcW w:w="0" w:type="auto"/>
          </w:tcPr>
          <w:p w14:paraId="621A6758"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WestLeech</w:t>
            </w:r>
            <w:proofErr w:type="spellEnd"/>
          </w:p>
        </w:tc>
        <w:tc>
          <w:tcPr>
            <w:tcW w:w="0" w:type="auto"/>
          </w:tcPr>
          <w:p w14:paraId="29FB958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33A5225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6123D89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5.8</w:t>
            </w:r>
          </w:p>
        </w:tc>
        <w:tc>
          <w:tcPr>
            <w:tcW w:w="0" w:type="auto"/>
          </w:tcPr>
          <w:p w14:paraId="373A244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4C8D98F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6F3152C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2.00</w:t>
            </w:r>
          </w:p>
        </w:tc>
        <w:tc>
          <w:tcPr>
            <w:tcW w:w="0" w:type="auto"/>
          </w:tcPr>
          <w:p w14:paraId="5240A3F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5.5</w:t>
            </w:r>
          </w:p>
        </w:tc>
        <w:tc>
          <w:tcPr>
            <w:tcW w:w="0" w:type="auto"/>
          </w:tcPr>
          <w:p w14:paraId="14DED2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10.9</w:t>
            </w:r>
          </w:p>
        </w:tc>
      </w:tr>
      <w:tr w:rsidR="00045A83" w:rsidRPr="00323151" w14:paraId="544D4099" w14:textId="77777777">
        <w:tc>
          <w:tcPr>
            <w:tcW w:w="0" w:type="auto"/>
          </w:tcPr>
          <w:p w14:paraId="4527254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Leech-Beach</w:t>
            </w:r>
          </w:p>
        </w:tc>
        <w:tc>
          <w:tcPr>
            <w:tcW w:w="0" w:type="auto"/>
          </w:tcPr>
          <w:p w14:paraId="09CE40D5"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below confluence of </w:t>
            </w:r>
            <w:proofErr w:type="spellStart"/>
            <w:r w:rsidRPr="00323151">
              <w:rPr>
                <w:rFonts w:asciiTheme="minorHAnsi" w:hAnsiTheme="minorHAnsi" w:cstheme="minorHAnsi"/>
              </w:rPr>
              <w:t>WestLeech</w:t>
            </w:r>
            <w:proofErr w:type="spellEnd"/>
            <w:r w:rsidRPr="00323151">
              <w:rPr>
                <w:rFonts w:asciiTheme="minorHAnsi" w:hAnsiTheme="minorHAnsi" w:cstheme="minorHAnsi"/>
              </w:rPr>
              <w:t xml:space="preserve"> with Leech Rv.</w:t>
            </w:r>
          </w:p>
        </w:tc>
        <w:tc>
          <w:tcPr>
            <w:tcW w:w="0" w:type="auto"/>
          </w:tcPr>
          <w:p w14:paraId="4899E0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w:t>
            </w:r>
          </w:p>
        </w:tc>
        <w:tc>
          <w:tcPr>
            <w:tcW w:w="0" w:type="auto"/>
          </w:tcPr>
          <w:p w14:paraId="524C462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532B233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8F232B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26</w:t>
            </w:r>
          </w:p>
        </w:tc>
        <w:tc>
          <w:tcPr>
            <w:tcW w:w="0" w:type="auto"/>
          </w:tcPr>
          <w:p w14:paraId="3E918D5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3.27</w:t>
            </w:r>
          </w:p>
        </w:tc>
        <w:tc>
          <w:tcPr>
            <w:tcW w:w="0" w:type="auto"/>
          </w:tcPr>
          <w:p w14:paraId="70E85F8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5.1</w:t>
            </w:r>
          </w:p>
        </w:tc>
        <w:tc>
          <w:tcPr>
            <w:tcW w:w="0" w:type="auto"/>
          </w:tcPr>
          <w:p w14:paraId="1DA4BF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5.6</w:t>
            </w:r>
          </w:p>
        </w:tc>
      </w:tr>
      <w:tr w:rsidR="00045A83" w:rsidRPr="00323151" w14:paraId="2D8A9752" w14:textId="77777777">
        <w:tc>
          <w:tcPr>
            <w:tcW w:w="0" w:type="auto"/>
          </w:tcPr>
          <w:p w14:paraId="32B41F2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Tunnel</w:t>
            </w:r>
          </w:p>
        </w:tc>
        <w:tc>
          <w:tcPr>
            <w:tcW w:w="0" w:type="auto"/>
          </w:tcPr>
          <w:p w14:paraId="431CC2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inlet of Leech Tunnel, LWSA outlet</w:t>
            </w:r>
          </w:p>
        </w:tc>
        <w:tc>
          <w:tcPr>
            <w:tcW w:w="0" w:type="auto"/>
          </w:tcPr>
          <w:p w14:paraId="416E3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64</w:t>
            </w:r>
          </w:p>
        </w:tc>
        <w:tc>
          <w:tcPr>
            <w:tcW w:w="0" w:type="auto"/>
          </w:tcPr>
          <w:p w14:paraId="3D0110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6CF581D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2182FD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393D72D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1.65</w:t>
            </w:r>
          </w:p>
        </w:tc>
        <w:tc>
          <w:tcPr>
            <w:tcW w:w="0" w:type="auto"/>
          </w:tcPr>
          <w:p w14:paraId="056B1DC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5.0</w:t>
            </w:r>
          </w:p>
        </w:tc>
        <w:tc>
          <w:tcPr>
            <w:tcW w:w="0" w:type="auto"/>
          </w:tcPr>
          <w:p w14:paraId="7961872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9.0</w:t>
            </w:r>
          </w:p>
        </w:tc>
      </w:tr>
      <w:tr w:rsidR="00045A83" w:rsidRPr="00323151" w14:paraId="50221B00" w14:textId="77777777">
        <w:tc>
          <w:tcPr>
            <w:tcW w:w="0" w:type="auto"/>
          </w:tcPr>
          <w:p w14:paraId="38DBE873"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Rithet-crk</w:t>
            </w:r>
            <w:proofErr w:type="spellEnd"/>
          </w:p>
        </w:tc>
        <w:tc>
          <w:tcPr>
            <w:tcW w:w="0" w:type="auto"/>
          </w:tcPr>
          <w:p w14:paraId="67715E70"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0340E6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13</w:t>
            </w:r>
          </w:p>
        </w:tc>
        <w:tc>
          <w:tcPr>
            <w:tcW w:w="0" w:type="auto"/>
          </w:tcPr>
          <w:p w14:paraId="6BDD40B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5.4</w:t>
            </w:r>
          </w:p>
        </w:tc>
        <w:tc>
          <w:tcPr>
            <w:tcW w:w="0" w:type="auto"/>
          </w:tcPr>
          <w:p w14:paraId="2208F1E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4C35A6C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71</w:t>
            </w:r>
          </w:p>
        </w:tc>
        <w:tc>
          <w:tcPr>
            <w:tcW w:w="0" w:type="auto"/>
          </w:tcPr>
          <w:p w14:paraId="414B008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7560CAC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3.5</w:t>
            </w:r>
          </w:p>
        </w:tc>
        <w:tc>
          <w:tcPr>
            <w:tcW w:w="0" w:type="auto"/>
          </w:tcPr>
          <w:p w14:paraId="1D5139C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12.7</w:t>
            </w:r>
          </w:p>
        </w:tc>
      </w:tr>
      <w:tr w:rsidR="00045A83" w:rsidRPr="00323151" w14:paraId="0362FA0A" w14:textId="77777777">
        <w:tc>
          <w:tcPr>
            <w:tcW w:w="0" w:type="auto"/>
          </w:tcPr>
          <w:p w14:paraId="4772A0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Judge-</w:t>
            </w:r>
            <w:proofErr w:type="spellStart"/>
            <w:r w:rsidRPr="00323151">
              <w:rPr>
                <w:rFonts w:asciiTheme="minorHAnsi" w:hAnsiTheme="minorHAnsi" w:cstheme="minorHAnsi"/>
              </w:rPr>
              <w:t>crk</w:t>
            </w:r>
            <w:proofErr w:type="spellEnd"/>
          </w:p>
        </w:tc>
        <w:tc>
          <w:tcPr>
            <w:tcW w:w="0" w:type="auto"/>
          </w:tcPr>
          <w:p w14:paraId="1373C0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5ABC737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w:t>
            </w:r>
          </w:p>
        </w:tc>
        <w:tc>
          <w:tcPr>
            <w:tcW w:w="0" w:type="auto"/>
          </w:tcPr>
          <w:p w14:paraId="0AA6D81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3DBC390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c>
          <w:tcPr>
            <w:tcW w:w="0" w:type="auto"/>
          </w:tcPr>
          <w:p w14:paraId="78E593F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w:t>
            </w:r>
          </w:p>
        </w:tc>
        <w:tc>
          <w:tcPr>
            <w:tcW w:w="0" w:type="auto"/>
          </w:tcPr>
          <w:p w14:paraId="1A6B632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4.42</w:t>
            </w:r>
          </w:p>
        </w:tc>
        <w:tc>
          <w:tcPr>
            <w:tcW w:w="0" w:type="auto"/>
          </w:tcPr>
          <w:p w14:paraId="24C8580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5.3</w:t>
            </w:r>
          </w:p>
        </w:tc>
        <w:tc>
          <w:tcPr>
            <w:tcW w:w="0" w:type="auto"/>
          </w:tcPr>
          <w:p w14:paraId="34E6554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7.6</w:t>
            </w:r>
          </w:p>
        </w:tc>
      </w:tr>
      <w:tr w:rsidR="00045A83" w:rsidRPr="00323151" w14:paraId="0C3FFD14" w14:textId="77777777">
        <w:tc>
          <w:tcPr>
            <w:tcW w:w="0" w:type="auto"/>
          </w:tcPr>
          <w:p w14:paraId="071EF2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Deception</w:t>
            </w:r>
          </w:p>
        </w:tc>
        <w:tc>
          <w:tcPr>
            <w:tcW w:w="0" w:type="auto"/>
          </w:tcPr>
          <w:p w14:paraId="494255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outlet of Leech Tunnel, SWSA</w:t>
            </w:r>
          </w:p>
        </w:tc>
        <w:tc>
          <w:tcPr>
            <w:tcW w:w="0" w:type="auto"/>
          </w:tcPr>
          <w:p w14:paraId="10CF69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w:t>
            </w:r>
          </w:p>
        </w:tc>
        <w:tc>
          <w:tcPr>
            <w:tcW w:w="0" w:type="auto"/>
          </w:tcPr>
          <w:p w14:paraId="0007924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3D8294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5598A66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43</w:t>
            </w:r>
          </w:p>
        </w:tc>
        <w:tc>
          <w:tcPr>
            <w:tcW w:w="0" w:type="auto"/>
          </w:tcPr>
          <w:p w14:paraId="5C34E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2.16</w:t>
            </w:r>
          </w:p>
        </w:tc>
        <w:tc>
          <w:tcPr>
            <w:tcW w:w="0" w:type="auto"/>
          </w:tcPr>
          <w:p w14:paraId="75BBD97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429293E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7.0</w:t>
            </w:r>
          </w:p>
        </w:tc>
      </w:tr>
      <w:tr w:rsidR="00045A83" w:rsidRPr="00323151" w14:paraId="2FBD97E9" w14:textId="77777777">
        <w:tc>
          <w:tcPr>
            <w:tcW w:w="0" w:type="auto"/>
          </w:tcPr>
          <w:p w14:paraId="0DDC8FA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all sites</w:t>
            </w:r>
          </w:p>
        </w:tc>
        <w:tc>
          <w:tcPr>
            <w:tcW w:w="0" w:type="auto"/>
          </w:tcPr>
          <w:p w14:paraId="6180CE84"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summary</w:t>
            </w:r>
          </w:p>
        </w:tc>
        <w:tc>
          <w:tcPr>
            <w:tcW w:w="0" w:type="auto"/>
          </w:tcPr>
          <w:p w14:paraId="257F82A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366</w:t>
            </w:r>
          </w:p>
        </w:tc>
        <w:tc>
          <w:tcPr>
            <w:tcW w:w="0" w:type="auto"/>
          </w:tcPr>
          <w:p w14:paraId="27C445A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6.1</w:t>
            </w:r>
          </w:p>
        </w:tc>
        <w:tc>
          <w:tcPr>
            <w:tcW w:w="0" w:type="auto"/>
          </w:tcPr>
          <w:p w14:paraId="2FB1746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45CB97F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2E91C4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293CD5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1DD2817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bl>
    <w:p w14:paraId="17798BC8" w14:textId="77777777" w:rsidR="00323151" w:rsidRDefault="00053949">
      <w:pPr>
        <w:sectPr w:rsidR="00323151" w:rsidSect="00323151">
          <w:pgSz w:w="15840" w:h="12240" w:orient="landscape" w:code="1"/>
          <w:pgMar w:top="1440" w:right="1440" w:bottom="1440" w:left="1440" w:header="706" w:footer="706" w:gutter="0"/>
          <w:cols w:space="708"/>
          <w:titlePg/>
          <w:docGrid w:linePitch="326"/>
        </w:sectPr>
      </w:pPr>
      <w:r>
        <w:t> </w:t>
      </w:r>
    </w:p>
    <w:p w14:paraId="2CF42BBC" w14:textId="77777777" w:rsidR="00045A83" w:rsidRDefault="00053949" w:rsidP="00323151">
      <w:pPr>
        <w:spacing w:line="240" w:lineRule="auto"/>
      </w:pPr>
      <w:r>
        <w:rPr>
          <w:noProof/>
        </w:rPr>
        <w:lastRenderedPageBreak/>
        <w:drawing>
          <wp:inline distT="0" distB="0" distL="0" distR="0" wp14:anchorId="4B2FDB41" wp14:editId="05FB1752">
            <wp:extent cx="4587081" cy="7239000"/>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22"/>
                    <a:stretch>
                      <a:fillRect/>
                    </a:stretch>
                  </pic:blipFill>
                  <pic:spPr bwMode="auto">
                    <a:xfrm>
                      <a:off x="0" y="0"/>
                      <a:ext cx="4592051" cy="7246843"/>
                    </a:xfrm>
                    <a:prstGeom prst="rect">
                      <a:avLst/>
                    </a:prstGeom>
                    <a:noFill/>
                    <a:ln w="9525">
                      <a:noFill/>
                      <a:headEnd/>
                      <a:tailEnd/>
                    </a:ln>
                  </pic:spPr>
                </pic:pic>
              </a:graphicData>
            </a:graphic>
          </wp:inline>
        </w:drawing>
      </w:r>
    </w:p>
    <w:p w14:paraId="2E3E87FD" w14:textId="7942A2D9" w:rsidR="00045A83" w:rsidRDefault="00053949" w:rsidP="00323151">
      <w:pPr>
        <w:spacing w:line="240" w:lineRule="auto"/>
      </w:pPr>
      <w:r>
        <w:lastRenderedPageBreak/>
        <w:t xml:space="preserve">Figure 8:  </w:t>
      </w:r>
      <w:r>
        <w:rPr>
          <w:i/>
        </w:rPr>
        <w:t>Synoptic sampling results of dissolved organic carbon concentrations from 12 sites over 16 months.</w:t>
      </w:r>
      <w:ins w:id="227" w:author="Mark Johnson" w:date="2020-07-17T10:37:00Z">
        <w:r w:rsidR="0026551E">
          <w:rPr>
            <w:i/>
          </w:rPr>
          <w:t xml:space="preserve"> Symbol type indicates samples collected by rack (</w:t>
        </w:r>
      </w:ins>
      <w:ins w:id="228" w:author="Mark Johnson" w:date="2020-07-17T10:38:00Z">
        <w:r w:rsidR="0026551E">
          <w:rPr>
            <w:i/>
          </w:rPr>
          <w:t xml:space="preserve">triangles) </w:t>
        </w:r>
      </w:ins>
      <w:ins w:id="229" w:author="Mark Johnson" w:date="2020-07-17T10:37:00Z">
        <w:r w:rsidR="0026551E">
          <w:rPr>
            <w:i/>
          </w:rPr>
          <w:t xml:space="preserve">vs. grab sampling </w:t>
        </w:r>
      </w:ins>
      <w:ins w:id="230" w:author="Mark Johnson" w:date="2020-07-17T10:38:00Z">
        <w:r w:rsidR="0026551E">
          <w:rPr>
            <w:i/>
          </w:rPr>
          <w:t xml:space="preserve">(circles). Outliers are </w:t>
        </w:r>
      </w:ins>
      <w:ins w:id="231" w:author="Mark Johnson" w:date="2020-07-17T10:37:00Z">
        <w:r w:rsidR="0026551E">
          <w:rPr>
            <w:i/>
          </w:rPr>
          <w:t xml:space="preserve">indicated by </w:t>
        </w:r>
      </w:ins>
      <w:ins w:id="232" w:author="Mark Johnson" w:date="2020-07-17T10:38:00Z">
        <w:r w:rsidR="0026551E">
          <w:rPr>
            <w:i/>
          </w:rPr>
          <w:t xml:space="preserve">x. </w:t>
        </w:r>
      </w:ins>
    </w:p>
    <w:p w14:paraId="7D4CDB89" w14:textId="77777777" w:rsidR="0026551E" w:rsidRDefault="0026551E">
      <w:pPr>
        <w:rPr>
          <w:ins w:id="233" w:author="Mark Johnson" w:date="2020-07-17T10:38:00Z"/>
        </w:rPr>
      </w:pPr>
    </w:p>
    <w:p w14:paraId="2FF3D3B2" w14:textId="59212F72" w:rsidR="00045A83" w:rsidRDefault="00053949">
      <w:r>
        <w:t xml:space="preserve">As the Leech River Tunnel </w:t>
      </w:r>
      <w:del w:id="234" w:author="Mark Johnson" w:date="2020-07-17T10:38:00Z">
        <w:r w:rsidDel="0026551E">
          <w:delText xml:space="preserve">will </w:delText>
        </w:r>
      </w:del>
      <w:ins w:id="235" w:author="Mark Johnson" w:date="2020-07-17T10:38:00Z">
        <w:r w:rsidR="0026551E">
          <w:t>is the likely</w:t>
        </w:r>
      </w:ins>
      <w:del w:id="236" w:author="Mark Johnson" w:date="2020-07-17T10:38:00Z">
        <w:r w:rsidDel="0026551E">
          <w:delText>be the</w:delText>
        </w:r>
      </w:del>
      <w:r>
        <w:t xml:space="preserve"> point of diversion for future inter-basin transfers from Leech water supply area (LWSA) to the Sooke Reservoir basin, the Tunnel (site 6) is the effective outlet of the LWSA where runoff from each nested catchment is integrated.</w:t>
      </w:r>
    </w:p>
    <w:p w14:paraId="380D24E3" w14:textId="306E1048" w:rsidR="00045A83" w:rsidRDefault="00053949">
      <w:r>
        <w:t xml:space="preserve">Similarly, from a headwaters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r>
        <w:t>CraggCrk</w:t>
      </w:r>
      <w:proofErr w:type="spellEnd"/>
      <w:r>
        <w:t xml:space="preserve"> and its headwaters’ sampling sites compared to </w:t>
      </w:r>
      <w:proofErr w:type="spellStart"/>
      <w:r>
        <w:t>LeechHead</w:t>
      </w:r>
      <w:proofErr w:type="spellEnd"/>
      <w:r>
        <w:t xml:space="preserve"> and its headwaters’ locations (see Figure 2). With respect to evaluating sampling methods among nested catchments of the Leech watershed, three comparisons were made to </w:t>
      </w:r>
      <w:del w:id="237" w:author="Mark Johnson" w:date="2020-07-17T10:38:00Z">
        <w:r w:rsidDel="0026551E">
          <w:delText>asses</w:delText>
        </w:r>
      </w:del>
      <w:ins w:id="238" w:author="Mark Johnson" w:date="2020-07-17T10:38:00Z">
        <w:r w:rsidR="0026551E">
          <w:t>assess</w:t>
        </w:r>
      </w:ins>
      <w:r>
        <w:t xml:space="preserve"> whether including a </w:t>
      </w:r>
      <w:ins w:id="239" w:author="Mark Johnson" w:date="2020-07-17T10:39:00Z">
        <w:r w:rsidR="0026551E">
          <w:t>r</w:t>
        </w:r>
      </w:ins>
      <w:del w:id="240" w:author="Mark Johnson" w:date="2020-07-17T10:39:00Z">
        <w:r w:rsidDel="0026551E">
          <w:delText>R</w:delText>
        </w:r>
      </w:del>
      <w:r>
        <w:t>ack sampler at a site downstream of a confluence captured the same range in DOC concentrations as synoptic grab sampling at the upstream sites (Figure 9).  </w:t>
      </w:r>
    </w:p>
    <w:p w14:paraId="6B4CEE68" w14:textId="77777777" w:rsidR="00045A83" w:rsidRDefault="00053949" w:rsidP="005C1D5F">
      <w:pPr>
        <w:jc w:val="center"/>
      </w:pPr>
      <w:r>
        <w:rPr>
          <w:noProof/>
        </w:rPr>
        <w:lastRenderedPageBreak/>
        <w:drawing>
          <wp:inline distT="0" distB="0" distL="0" distR="0" wp14:anchorId="0CBA5BF1" wp14:editId="6465D409">
            <wp:extent cx="5192486" cy="5192486"/>
            <wp:effectExtent l="0" t="0" r="0" b="0"/>
            <wp:docPr id="9" name="Picture"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23"/>
                    <a:stretch>
                      <a:fillRect/>
                    </a:stretch>
                  </pic:blipFill>
                  <pic:spPr bwMode="auto">
                    <a:xfrm>
                      <a:off x="0" y="0"/>
                      <a:ext cx="5200679" cy="5200679"/>
                    </a:xfrm>
                    <a:prstGeom prst="rect">
                      <a:avLst/>
                    </a:prstGeom>
                    <a:noFill/>
                    <a:ln w="9525">
                      <a:noFill/>
                      <a:headEnd/>
                      <a:tailEnd/>
                    </a:ln>
                  </pic:spPr>
                </pic:pic>
              </a:graphicData>
            </a:graphic>
          </wp:inline>
        </w:drawing>
      </w:r>
    </w:p>
    <w:p w14:paraId="0162F2BD" w14:textId="77777777" w:rsidR="00045A83" w:rsidRDefault="00053949">
      <w:r>
        <w:t xml:space="preserve">Synoptic Grab samples from the headwater sites of Weeks and Chris Creeks were compared to all samples (Rack and Grab) from below their confluence at </w:t>
      </w:r>
      <w:proofErr w:type="spellStart"/>
      <w:r>
        <w:t>LeechHead</w:t>
      </w:r>
      <w:proofErr w:type="spellEnd"/>
      <w:r>
        <w:t xml:space="preserve"> site (Figure 9, plot A). Similarly, Grab samples collected at the headwater of Cragg Creek, Jarvis and Lazar creeks, were compared to all samples at the </w:t>
      </w:r>
      <w:proofErr w:type="spellStart"/>
      <w:r>
        <w:t>CraggCrk</w:t>
      </w:r>
      <w:proofErr w:type="spellEnd"/>
      <w:r>
        <w:t xml:space="preserve"> monitoring site (Figure 9,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w:t>
      </w:r>
      <w:r>
        <w:lastRenderedPageBreak/>
        <w:t>at the Leech Tunnel mainstem site did capture the DOC range observed in Grab samples alone at the three sites upstream (Figure 9, plot C).</w:t>
      </w:r>
    </w:p>
    <w:p w14:paraId="4C06DFF3" w14:textId="77777777" w:rsidR="00045A83" w:rsidRDefault="00053949">
      <w:pPr>
        <w:pStyle w:val="Heading4"/>
      </w:pPr>
      <w:bookmarkStart w:id="241" w:name="temporal-patterns-in-doc-nom"/>
      <w:bookmarkStart w:id="242" w:name="_Toc45753391"/>
      <w:r>
        <w:t>Temporal patterns in DOC &amp; NOM</w:t>
      </w:r>
      <w:bookmarkEnd w:id="241"/>
      <w:bookmarkEnd w:id="242"/>
    </w:p>
    <w:p w14:paraId="3ECA5C53" w14:textId="77777777" w:rsidR="00045A83" w:rsidRDefault="00053949">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again over the summer.</w:t>
      </w:r>
    </w:p>
    <w:p w14:paraId="7444A26F" w14:textId="77777777" w:rsidR="00045A83" w:rsidRDefault="00053949" w:rsidP="005C1D5F">
      <w:pPr>
        <w:spacing w:line="240" w:lineRule="auto"/>
        <w:jc w:val="center"/>
      </w:pPr>
      <w:r>
        <w:rPr>
          <w:noProof/>
        </w:rPr>
        <w:drawing>
          <wp:inline distT="0" distB="0" distL="0" distR="0" wp14:anchorId="318452E8" wp14:editId="3C6D6EDD">
            <wp:extent cx="4245429" cy="4245429"/>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4"/>
                    <a:stretch>
                      <a:fillRect/>
                    </a:stretch>
                  </pic:blipFill>
                  <pic:spPr bwMode="auto">
                    <a:xfrm>
                      <a:off x="0" y="0"/>
                      <a:ext cx="4250133" cy="4250133"/>
                    </a:xfrm>
                    <a:prstGeom prst="rect">
                      <a:avLst/>
                    </a:prstGeom>
                    <a:noFill/>
                    <a:ln w="9525">
                      <a:noFill/>
                      <a:headEnd/>
                      <a:tailEnd/>
                    </a:ln>
                  </pic:spPr>
                </pic:pic>
              </a:graphicData>
            </a:graphic>
          </wp:inline>
        </w:drawing>
      </w:r>
    </w:p>
    <w:p w14:paraId="081864B4" w14:textId="77777777" w:rsidR="00045A83" w:rsidRDefault="00053949" w:rsidP="005C1D5F">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14:paraId="2ADC01EB" w14:textId="77777777" w:rsidR="00045A83" w:rsidRDefault="00053949">
      <w:r>
        <w:t> </w:t>
      </w:r>
    </w:p>
    <w:p w14:paraId="55425482" w14:textId="3040B49D" w:rsidR="00045A83" w:rsidRDefault="00053949">
      <w:r>
        <w:lastRenderedPageBreak/>
        <w:t xml:space="preserve">While there was an apparent sinusoidal trend in DOC over the seasons sampled, there was almost no difference between the mean DOC concentration in each season (Table 7). </w:t>
      </w:r>
      <w:del w:id="243" w:author="Mark Johnson" w:date="2020-07-17T10:44:00Z">
        <w:r w:rsidDel="00136771">
          <w:delText>However, t</w:delText>
        </w:r>
      </w:del>
      <w:ins w:id="244" w:author="Mark Johnson" w:date="2020-07-17T10:44:00Z">
        <w:r w:rsidR="00136771">
          <w:t>T</w:t>
        </w:r>
      </w:ins>
      <w:r>
        <w:t xml:space="preserve">here were far fewer samples collected in the dry season </w:t>
      </w:r>
      <w:ins w:id="245" w:author="Mark Johnson" w:date="2020-07-17T10:43:00Z">
        <w:r w:rsidR="00136771">
          <w:t xml:space="preserve">(n=x) </w:t>
        </w:r>
      </w:ins>
      <w:r>
        <w:t>than during the wet season</w:t>
      </w:r>
      <w:ins w:id="246" w:author="Mark Johnson" w:date="2020-07-17T10:43:00Z">
        <w:r w:rsidR="00136771">
          <w:t xml:space="preserve"> (n=y)</w:t>
        </w:r>
      </w:ins>
      <w:r>
        <w:t>.</w:t>
      </w:r>
      <w:ins w:id="247" w:author="Mark Johnson" w:date="2020-07-17T10:44:00Z">
        <w:r w:rsidR="00136771">
          <w:t xml:space="preserve"> However, flow conditions during the dry season were far more stable</w:t>
        </w:r>
      </w:ins>
      <w:ins w:id="248" w:author="Mark Johnson" w:date="2020-07-17T10:45:00Z">
        <w:r w:rsidR="00136771">
          <w:t xml:space="preserve">, suggesting that this ratio of samples between seasons is appropriate to elucidate seasonal differences. </w:t>
        </w:r>
      </w:ins>
    </w:p>
    <w:p w14:paraId="6CB0EBA5" w14:textId="77777777" w:rsidR="00045A83" w:rsidRDefault="00053949">
      <w:r>
        <w:t> </w:t>
      </w:r>
    </w:p>
    <w:p w14:paraId="5A4D12C6" w14:textId="77777777" w:rsidR="00045A83" w:rsidRDefault="00053949">
      <w:r>
        <w:t xml:space="preserve">Table 7: </w:t>
      </w:r>
      <w:r>
        <w:rPr>
          <w:i/>
        </w:rPr>
        <w:t>Seasonal sample collection and DOC summary from twelve synoptic sampling sites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14:paraId="02C77AEF" w14:textId="77777777">
        <w:tc>
          <w:tcPr>
            <w:tcW w:w="0" w:type="auto"/>
            <w:tcBorders>
              <w:bottom w:val="single" w:sz="0" w:space="0" w:color="auto"/>
            </w:tcBorders>
            <w:vAlign w:val="bottom"/>
          </w:tcPr>
          <w:p w14:paraId="59D61D41" w14:textId="77777777" w:rsidR="00045A83" w:rsidRDefault="00053949" w:rsidP="005C1D5F">
            <w:pPr>
              <w:spacing w:line="240" w:lineRule="auto"/>
            </w:pPr>
            <w:proofErr w:type="spellStart"/>
            <w:r>
              <w:t>rain_season</w:t>
            </w:r>
            <w:proofErr w:type="spellEnd"/>
          </w:p>
        </w:tc>
        <w:tc>
          <w:tcPr>
            <w:tcW w:w="0" w:type="auto"/>
            <w:tcBorders>
              <w:bottom w:val="single" w:sz="0" w:space="0" w:color="auto"/>
            </w:tcBorders>
            <w:vAlign w:val="bottom"/>
          </w:tcPr>
          <w:p w14:paraId="062D32F7"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0F08D3DF" w14:textId="77777777"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14:paraId="60B4D6F2" w14:textId="77777777"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14:paraId="14A6DFF4" w14:textId="77777777" w:rsidR="00045A83" w:rsidRDefault="00053949" w:rsidP="005C1D5F">
            <w:pPr>
              <w:spacing w:line="240" w:lineRule="auto"/>
              <w:jc w:val="right"/>
            </w:pPr>
            <w:r>
              <w:t>RSD</w:t>
            </w:r>
          </w:p>
        </w:tc>
        <w:tc>
          <w:tcPr>
            <w:tcW w:w="0" w:type="auto"/>
            <w:tcBorders>
              <w:bottom w:val="single" w:sz="0" w:space="0" w:color="auto"/>
            </w:tcBorders>
            <w:vAlign w:val="bottom"/>
          </w:tcPr>
          <w:p w14:paraId="60EA458B" w14:textId="77777777"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14:paraId="167ABE4A" w14:textId="77777777"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14:paraId="7DE2D9B9" w14:textId="77777777" w:rsidR="00045A83" w:rsidRDefault="00053949" w:rsidP="005C1D5F">
            <w:pPr>
              <w:spacing w:line="240" w:lineRule="auto"/>
              <w:jc w:val="right"/>
            </w:pPr>
            <w:proofErr w:type="spellStart"/>
            <w:r>
              <w:t>DOCmax</w:t>
            </w:r>
            <w:proofErr w:type="spellEnd"/>
          </w:p>
        </w:tc>
      </w:tr>
      <w:tr w:rsidR="00045A83" w14:paraId="1B63DF8F" w14:textId="77777777">
        <w:tc>
          <w:tcPr>
            <w:tcW w:w="0" w:type="auto"/>
          </w:tcPr>
          <w:p w14:paraId="39C3C584" w14:textId="77777777" w:rsidR="00045A83" w:rsidRDefault="00053949" w:rsidP="005C1D5F">
            <w:pPr>
              <w:spacing w:line="240" w:lineRule="auto"/>
            </w:pPr>
            <w:r>
              <w:t>dry</w:t>
            </w:r>
          </w:p>
        </w:tc>
        <w:tc>
          <w:tcPr>
            <w:tcW w:w="0" w:type="auto"/>
          </w:tcPr>
          <w:p w14:paraId="267D369E" w14:textId="77777777" w:rsidR="00045A83" w:rsidRDefault="00053949" w:rsidP="005C1D5F">
            <w:pPr>
              <w:spacing w:line="240" w:lineRule="auto"/>
              <w:jc w:val="right"/>
            </w:pPr>
            <w:r>
              <w:t>55</w:t>
            </w:r>
          </w:p>
        </w:tc>
        <w:tc>
          <w:tcPr>
            <w:tcW w:w="0" w:type="auto"/>
          </w:tcPr>
          <w:p w14:paraId="2CA517D4" w14:textId="77777777" w:rsidR="00045A83" w:rsidRDefault="00053949" w:rsidP="005C1D5F">
            <w:pPr>
              <w:spacing w:line="240" w:lineRule="auto"/>
              <w:jc w:val="right"/>
            </w:pPr>
            <w:r>
              <w:t>6.13</w:t>
            </w:r>
          </w:p>
        </w:tc>
        <w:tc>
          <w:tcPr>
            <w:tcW w:w="0" w:type="auto"/>
          </w:tcPr>
          <w:p w14:paraId="548FDDFB" w14:textId="77777777" w:rsidR="00045A83" w:rsidRDefault="00053949" w:rsidP="005C1D5F">
            <w:pPr>
              <w:spacing w:line="240" w:lineRule="auto"/>
              <w:jc w:val="right"/>
            </w:pPr>
            <w:r>
              <w:t>2.99</w:t>
            </w:r>
          </w:p>
        </w:tc>
        <w:tc>
          <w:tcPr>
            <w:tcW w:w="0" w:type="auto"/>
          </w:tcPr>
          <w:p w14:paraId="2E43C857" w14:textId="77777777" w:rsidR="00045A83" w:rsidRDefault="00053949" w:rsidP="005C1D5F">
            <w:pPr>
              <w:spacing w:line="240" w:lineRule="auto"/>
              <w:jc w:val="right"/>
            </w:pPr>
            <w:r>
              <w:t>49</w:t>
            </w:r>
          </w:p>
        </w:tc>
        <w:tc>
          <w:tcPr>
            <w:tcW w:w="0" w:type="auto"/>
          </w:tcPr>
          <w:p w14:paraId="7969897E" w14:textId="77777777" w:rsidR="00045A83" w:rsidRDefault="00053949" w:rsidP="005C1D5F">
            <w:pPr>
              <w:spacing w:line="240" w:lineRule="auto"/>
              <w:jc w:val="right"/>
            </w:pPr>
            <w:r>
              <w:t>1.6</w:t>
            </w:r>
          </w:p>
        </w:tc>
        <w:tc>
          <w:tcPr>
            <w:tcW w:w="0" w:type="auto"/>
          </w:tcPr>
          <w:p w14:paraId="60CCA972" w14:textId="77777777" w:rsidR="00045A83" w:rsidRDefault="00053949" w:rsidP="005C1D5F">
            <w:pPr>
              <w:spacing w:line="240" w:lineRule="auto"/>
              <w:jc w:val="right"/>
            </w:pPr>
            <w:r>
              <w:t>6.1</w:t>
            </w:r>
          </w:p>
        </w:tc>
        <w:tc>
          <w:tcPr>
            <w:tcW w:w="0" w:type="auto"/>
          </w:tcPr>
          <w:p w14:paraId="268D723A" w14:textId="77777777" w:rsidR="00045A83" w:rsidRDefault="00053949" w:rsidP="005C1D5F">
            <w:pPr>
              <w:spacing w:line="240" w:lineRule="auto"/>
              <w:jc w:val="right"/>
            </w:pPr>
            <w:r>
              <w:t>12.8</w:t>
            </w:r>
          </w:p>
        </w:tc>
      </w:tr>
      <w:tr w:rsidR="00045A83" w14:paraId="116A7ED4" w14:textId="77777777">
        <w:tc>
          <w:tcPr>
            <w:tcW w:w="0" w:type="auto"/>
          </w:tcPr>
          <w:p w14:paraId="6184252C" w14:textId="77777777" w:rsidR="00045A83" w:rsidRDefault="00053949" w:rsidP="005C1D5F">
            <w:pPr>
              <w:spacing w:line="240" w:lineRule="auto"/>
            </w:pPr>
            <w:r>
              <w:t>wet</w:t>
            </w:r>
          </w:p>
        </w:tc>
        <w:tc>
          <w:tcPr>
            <w:tcW w:w="0" w:type="auto"/>
          </w:tcPr>
          <w:p w14:paraId="2592F9FA" w14:textId="77777777" w:rsidR="00045A83" w:rsidRDefault="00053949" w:rsidP="005C1D5F">
            <w:pPr>
              <w:spacing w:line="240" w:lineRule="auto"/>
              <w:jc w:val="right"/>
            </w:pPr>
            <w:r>
              <w:t>311</w:t>
            </w:r>
          </w:p>
        </w:tc>
        <w:tc>
          <w:tcPr>
            <w:tcW w:w="0" w:type="auto"/>
          </w:tcPr>
          <w:p w14:paraId="128CC25E" w14:textId="77777777" w:rsidR="00045A83" w:rsidRDefault="00053949" w:rsidP="005C1D5F">
            <w:pPr>
              <w:spacing w:line="240" w:lineRule="auto"/>
              <w:jc w:val="right"/>
            </w:pPr>
            <w:r>
              <w:t>6.14</w:t>
            </w:r>
          </w:p>
        </w:tc>
        <w:tc>
          <w:tcPr>
            <w:tcW w:w="0" w:type="auto"/>
          </w:tcPr>
          <w:p w14:paraId="3D093BC2" w14:textId="77777777" w:rsidR="00045A83" w:rsidRDefault="00053949" w:rsidP="005C1D5F">
            <w:pPr>
              <w:spacing w:line="240" w:lineRule="auto"/>
              <w:jc w:val="right"/>
            </w:pPr>
            <w:r>
              <w:t>2.91</w:t>
            </w:r>
          </w:p>
        </w:tc>
        <w:tc>
          <w:tcPr>
            <w:tcW w:w="0" w:type="auto"/>
          </w:tcPr>
          <w:p w14:paraId="26465061" w14:textId="77777777" w:rsidR="00045A83" w:rsidRDefault="00053949" w:rsidP="005C1D5F">
            <w:pPr>
              <w:spacing w:line="240" w:lineRule="auto"/>
              <w:jc w:val="right"/>
            </w:pPr>
            <w:r>
              <w:t>47</w:t>
            </w:r>
          </w:p>
        </w:tc>
        <w:tc>
          <w:tcPr>
            <w:tcW w:w="0" w:type="auto"/>
          </w:tcPr>
          <w:p w14:paraId="728656FA" w14:textId="77777777" w:rsidR="00045A83" w:rsidRDefault="00053949" w:rsidP="005C1D5F">
            <w:pPr>
              <w:spacing w:line="240" w:lineRule="auto"/>
              <w:jc w:val="right"/>
            </w:pPr>
            <w:r>
              <w:t>1.8</w:t>
            </w:r>
          </w:p>
        </w:tc>
        <w:tc>
          <w:tcPr>
            <w:tcW w:w="0" w:type="auto"/>
          </w:tcPr>
          <w:p w14:paraId="26C3A870" w14:textId="77777777" w:rsidR="00045A83" w:rsidRDefault="00053949" w:rsidP="005C1D5F">
            <w:pPr>
              <w:spacing w:line="240" w:lineRule="auto"/>
              <w:jc w:val="right"/>
            </w:pPr>
            <w:r>
              <w:t>5.6</w:t>
            </w:r>
          </w:p>
        </w:tc>
        <w:tc>
          <w:tcPr>
            <w:tcW w:w="0" w:type="auto"/>
          </w:tcPr>
          <w:p w14:paraId="3B218EA7" w14:textId="77777777" w:rsidR="00045A83" w:rsidRDefault="00053949" w:rsidP="005C1D5F">
            <w:pPr>
              <w:spacing w:line="240" w:lineRule="auto"/>
              <w:jc w:val="right"/>
            </w:pPr>
            <w:r>
              <w:t>19.1</w:t>
            </w:r>
          </w:p>
        </w:tc>
      </w:tr>
      <w:tr w:rsidR="00045A83" w14:paraId="5CDB0AEC" w14:textId="77777777">
        <w:tc>
          <w:tcPr>
            <w:tcW w:w="0" w:type="auto"/>
          </w:tcPr>
          <w:p w14:paraId="3D903C8B" w14:textId="77777777" w:rsidR="00045A83" w:rsidRDefault="00053949" w:rsidP="005C1D5F">
            <w:pPr>
              <w:spacing w:line="240" w:lineRule="auto"/>
            </w:pPr>
            <w:r>
              <w:t>all</w:t>
            </w:r>
          </w:p>
        </w:tc>
        <w:tc>
          <w:tcPr>
            <w:tcW w:w="0" w:type="auto"/>
          </w:tcPr>
          <w:p w14:paraId="616F7CCE" w14:textId="77777777" w:rsidR="00045A83" w:rsidRDefault="00053949" w:rsidP="005C1D5F">
            <w:pPr>
              <w:spacing w:line="240" w:lineRule="auto"/>
              <w:jc w:val="right"/>
            </w:pPr>
            <w:r>
              <w:t>366</w:t>
            </w:r>
          </w:p>
        </w:tc>
        <w:tc>
          <w:tcPr>
            <w:tcW w:w="0" w:type="auto"/>
          </w:tcPr>
          <w:p w14:paraId="0D13E2A6" w14:textId="77777777" w:rsidR="00045A83" w:rsidRDefault="00053949" w:rsidP="005C1D5F">
            <w:pPr>
              <w:spacing w:line="240" w:lineRule="auto"/>
              <w:jc w:val="right"/>
            </w:pPr>
            <w:r>
              <w:t>6.14</w:t>
            </w:r>
          </w:p>
        </w:tc>
        <w:tc>
          <w:tcPr>
            <w:tcW w:w="0" w:type="auto"/>
          </w:tcPr>
          <w:p w14:paraId="4EEABECA" w14:textId="77777777" w:rsidR="00045A83" w:rsidRDefault="00053949" w:rsidP="005C1D5F">
            <w:pPr>
              <w:spacing w:line="240" w:lineRule="auto"/>
              <w:jc w:val="right"/>
            </w:pPr>
            <w:r>
              <w:t>2.92</w:t>
            </w:r>
          </w:p>
        </w:tc>
        <w:tc>
          <w:tcPr>
            <w:tcW w:w="0" w:type="auto"/>
          </w:tcPr>
          <w:p w14:paraId="1EA625F9" w14:textId="77777777" w:rsidR="00045A83" w:rsidRDefault="00053949" w:rsidP="005C1D5F">
            <w:pPr>
              <w:spacing w:line="240" w:lineRule="auto"/>
              <w:jc w:val="right"/>
            </w:pPr>
            <w:r>
              <w:t>48</w:t>
            </w:r>
          </w:p>
        </w:tc>
        <w:tc>
          <w:tcPr>
            <w:tcW w:w="0" w:type="auto"/>
          </w:tcPr>
          <w:p w14:paraId="670B8C15" w14:textId="77777777" w:rsidR="00045A83" w:rsidRDefault="00053949" w:rsidP="005C1D5F">
            <w:pPr>
              <w:spacing w:line="240" w:lineRule="auto"/>
              <w:jc w:val="right"/>
            </w:pPr>
            <w:r>
              <w:t>1.6</w:t>
            </w:r>
          </w:p>
        </w:tc>
        <w:tc>
          <w:tcPr>
            <w:tcW w:w="0" w:type="auto"/>
          </w:tcPr>
          <w:p w14:paraId="4109FE89" w14:textId="77777777" w:rsidR="00045A83" w:rsidRDefault="00053949" w:rsidP="005C1D5F">
            <w:pPr>
              <w:spacing w:line="240" w:lineRule="auto"/>
              <w:jc w:val="right"/>
            </w:pPr>
            <w:r>
              <w:t>5.7</w:t>
            </w:r>
          </w:p>
        </w:tc>
        <w:tc>
          <w:tcPr>
            <w:tcW w:w="0" w:type="auto"/>
          </w:tcPr>
          <w:p w14:paraId="37769FBE" w14:textId="77777777" w:rsidR="00045A83" w:rsidRDefault="00053949" w:rsidP="005C1D5F">
            <w:pPr>
              <w:spacing w:line="240" w:lineRule="auto"/>
              <w:jc w:val="right"/>
            </w:pPr>
            <w:r>
              <w:t>19.1</w:t>
            </w:r>
          </w:p>
        </w:tc>
      </w:tr>
    </w:tbl>
    <w:p w14:paraId="5A3EE3D6" w14:textId="77777777" w:rsidR="00045A83" w:rsidRDefault="00053949">
      <w:r>
        <w:t> </w:t>
      </w:r>
    </w:p>
    <w:p w14:paraId="39B77C5B" w14:textId="77777777" w:rsidR="00045A83" w:rsidRDefault="00053949">
      <w:r>
        <w:t xml:space="preserve">Isolating DOC results within the six monitoring sites and narrowing the sampling window to only the wet season, vertical rack sampling methods did capture higher DOC concentrations than synoptic grab sampling alone (Figure </w:t>
      </w:r>
      <w:r w:rsidR="005C1D5F">
        <w:t>11</w:t>
      </w:r>
      <w:r>
        <w:t>, Table 8).</w:t>
      </w:r>
    </w:p>
    <w:p w14:paraId="4F2A9350" w14:textId="77777777" w:rsidR="00045A83" w:rsidRDefault="00053949" w:rsidP="005C1D5F">
      <w:pPr>
        <w:spacing w:line="240" w:lineRule="auto"/>
      </w:pPr>
      <w:r>
        <w:rPr>
          <w:noProof/>
        </w:rPr>
        <w:lastRenderedPageBreak/>
        <w:drawing>
          <wp:inline distT="0" distB="0" distL="0" distR="0" wp14:anchorId="4D42F34B" wp14:editId="1C7C6A60">
            <wp:extent cx="4587290" cy="3669832"/>
            <wp:effectExtent l="0" t="0" r="0" b="0"/>
            <wp:docPr id="11" name="Picture" descr="Figure 11:  DOC from each monitoring site split by collection meth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5"/>
                    <a:stretch>
                      <a:fillRect/>
                    </a:stretch>
                  </pic:blipFill>
                  <pic:spPr bwMode="auto">
                    <a:xfrm>
                      <a:off x="0" y="0"/>
                      <a:ext cx="4587290" cy="3669832"/>
                    </a:xfrm>
                    <a:prstGeom prst="rect">
                      <a:avLst/>
                    </a:prstGeom>
                    <a:noFill/>
                    <a:ln w="9525">
                      <a:noFill/>
                      <a:headEnd/>
                      <a:tailEnd/>
                    </a:ln>
                  </pic:spPr>
                </pic:pic>
              </a:graphicData>
            </a:graphic>
          </wp:inline>
        </w:drawing>
      </w:r>
    </w:p>
    <w:p w14:paraId="2F623F40" w14:textId="77777777" w:rsidR="00045A83" w:rsidRDefault="00053949" w:rsidP="005C1D5F">
      <w:pPr>
        <w:spacing w:line="240" w:lineRule="auto"/>
      </w:pPr>
      <w:r>
        <w:t xml:space="preserve">Figure 11:  </w:t>
      </w:r>
      <w:r>
        <w:rPr>
          <w:i/>
        </w:rPr>
        <w:t>DOC from each monitoring site split by collection method.</w:t>
      </w:r>
    </w:p>
    <w:p w14:paraId="1ABB4975" w14:textId="77777777" w:rsidR="00136771" w:rsidRDefault="00136771" w:rsidP="005C1D5F">
      <w:pPr>
        <w:spacing w:line="240" w:lineRule="auto"/>
        <w:rPr>
          <w:ins w:id="249" w:author="Mark Johnson" w:date="2020-07-17T10:44:00Z"/>
        </w:rPr>
      </w:pPr>
    </w:p>
    <w:p w14:paraId="67215643" w14:textId="061CD245" w:rsidR="00045A83" w:rsidRDefault="00053949" w:rsidP="005C1D5F">
      <w:pPr>
        <w:spacing w:line="240" w:lineRule="auto"/>
      </w:pPr>
      <w:r>
        <w:t xml:space="preserve">Table 8: </w:t>
      </w:r>
      <w:r>
        <w:rPr>
          <w:i/>
        </w:rPr>
        <w:t>DOC summary by sample collection method during the wet season at the six monitoring sites</w:t>
      </w:r>
    </w:p>
    <w:tbl>
      <w:tblPr>
        <w:tblW w:w="0" w:type="pct"/>
        <w:tblLook w:val="07E0" w:firstRow="1" w:lastRow="1" w:firstColumn="1" w:lastColumn="1" w:noHBand="1" w:noVBand="1"/>
      </w:tblPr>
      <w:tblGrid>
        <w:gridCol w:w="1430"/>
        <w:gridCol w:w="750"/>
        <w:gridCol w:w="1243"/>
        <w:gridCol w:w="937"/>
        <w:gridCol w:w="683"/>
        <w:gridCol w:w="1097"/>
        <w:gridCol w:w="1430"/>
        <w:gridCol w:w="1136"/>
      </w:tblGrid>
      <w:tr w:rsidR="00045A83" w14:paraId="33E7ADFE" w14:textId="77777777">
        <w:tc>
          <w:tcPr>
            <w:tcW w:w="0" w:type="auto"/>
            <w:tcBorders>
              <w:bottom w:val="single" w:sz="0" w:space="0" w:color="auto"/>
            </w:tcBorders>
            <w:vAlign w:val="bottom"/>
          </w:tcPr>
          <w:p w14:paraId="04F72448" w14:textId="77777777" w:rsidR="00045A83" w:rsidRDefault="00053949" w:rsidP="005C1D5F">
            <w:pPr>
              <w:spacing w:line="240" w:lineRule="auto"/>
            </w:pPr>
            <w:proofErr w:type="spellStart"/>
            <w:r>
              <w:t>sample_type</w:t>
            </w:r>
            <w:proofErr w:type="spellEnd"/>
          </w:p>
        </w:tc>
        <w:tc>
          <w:tcPr>
            <w:tcW w:w="0" w:type="auto"/>
            <w:tcBorders>
              <w:bottom w:val="single" w:sz="0" w:space="0" w:color="auto"/>
            </w:tcBorders>
            <w:vAlign w:val="bottom"/>
          </w:tcPr>
          <w:p w14:paraId="18378CC4"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261FEDEE" w14:textId="77777777"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14:paraId="31F79C2D" w14:textId="77777777"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14:paraId="032F4697" w14:textId="77777777" w:rsidR="00045A83" w:rsidRDefault="00053949" w:rsidP="005C1D5F">
            <w:pPr>
              <w:spacing w:line="240" w:lineRule="auto"/>
              <w:jc w:val="right"/>
            </w:pPr>
            <w:r>
              <w:t>RSD</w:t>
            </w:r>
          </w:p>
        </w:tc>
        <w:tc>
          <w:tcPr>
            <w:tcW w:w="0" w:type="auto"/>
            <w:tcBorders>
              <w:bottom w:val="single" w:sz="0" w:space="0" w:color="auto"/>
            </w:tcBorders>
            <w:vAlign w:val="bottom"/>
          </w:tcPr>
          <w:p w14:paraId="47B3B2F9" w14:textId="77777777"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14:paraId="53E5C310" w14:textId="77777777"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14:paraId="30792E08" w14:textId="77777777" w:rsidR="00045A83" w:rsidRDefault="00053949" w:rsidP="005C1D5F">
            <w:pPr>
              <w:spacing w:line="240" w:lineRule="auto"/>
              <w:jc w:val="right"/>
            </w:pPr>
            <w:proofErr w:type="spellStart"/>
            <w:r>
              <w:t>DOCmax</w:t>
            </w:r>
            <w:proofErr w:type="spellEnd"/>
          </w:p>
        </w:tc>
      </w:tr>
      <w:tr w:rsidR="00045A83" w14:paraId="498A9440" w14:textId="77777777">
        <w:tc>
          <w:tcPr>
            <w:tcW w:w="0" w:type="auto"/>
          </w:tcPr>
          <w:p w14:paraId="5A0AAEE1" w14:textId="77777777" w:rsidR="00045A83" w:rsidRDefault="00053949" w:rsidP="005C1D5F">
            <w:pPr>
              <w:spacing w:line="240" w:lineRule="auto"/>
            </w:pPr>
            <w:r>
              <w:t>Grab</w:t>
            </w:r>
          </w:p>
        </w:tc>
        <w:tc>
          <w:tcPr>
            <w:tcW w:w="0" w:type="auto"/>
          </w:tcPr>
          <w:p w14:paraId="66E3E41F" w14:textId="77777777" w:rsidR="00045A83" w:rsidRDefault="00053949" w:rsidP="005C1D5F">
            <w:pPr>
              <w:spacing w:line="240" w:lineRule="auto"/>
              <w:jc w:val="right"/>
            </w:pPr>
            <w:r>
              <w:t>109</w:t>
            </w:r>
          </w:p>
        </w:tc>
        <w:tc>
          <w:tcPr>
            <w:tcW w:w="0" w:type="auto"/>
          </w:tcPr>
          <w:p w14:paraId="4FB3792A" w14:textId="77777777" w:rsidR="00045A83" w:rsidRDefault="00053949" w:rsidP="005C1D5F">
            <w:pPr>
              <w:spacing w:line="240" w:lineRule="auto"/>
              <w:jc w:val="right"/>
            </w:pPr>
            <w:r>
              <w:t>5.22</w:t>
            </w:r>
          </w:p>
        </w:tc>
        <w:tc>
          <w:tcPr>
            <w:tcW w:w="0" w:type="auto"/>
          </w:tcPr>
          <w:p w14:paraId="333C1C6C" w14:textId="77777777" w:rsidR="00045A83" w:rsidRDefault="00053949" w:rsidP="005C1D5F">
            <w:pPr>
              <w:spacing w:line="240" w:lineRule="auto"/>
              <w:jc w:val="right"/>
            </w:pPr>
            <w:r>
              <w:t>2.74</w:t>
            </w:r>
          </w:p>
        </w:tc>
        <w:tc>
          <w:tcPr>
            <w:tcW w:w="0" w:type="auto"/>
          </w:tcPr>
          <w:p w14:paraId="241B1EBF" w14:textId="77777777" w:rsidR="00045A83" w:rsidRDefault="00053949" w:rsidP="005C1D5F">
            <w:pPr>
              <w:spacing w:line="240" w:lineRule="auto"/>
              <w:jc w:val="right"/>
            </w:pPr>
            <w:r>
              <w:t>53</w:t>
            </w:r>
          </w:p>
        </w:tc>
        <w:tc>
          <w:tcPr>
            <w:tcW w:w="0" w:type="auto"/>
          </w:tcPr>
          <w:p w14:paraId="3F77521D" w14:textId="77777777" w:rsidR="00045A83" w:rsidRDefault="00053949" w:rsidP="005C1D5F">
            <w:pPr>
              <w:spacing w:line="240" w:lineRule="auto"/>
              <w:jc w:val="right"/>
            </w:pPr>
            <w:r>
              <w:t>1.8</w:t>
            </w:r>
          </w:p>
        </w:tc>
        <w:tc>
          <w:tcPr>
            <w:tcW w:w="0" w:type="auto"/>
          </w:tcPr>
          <w:p w14:paraId="5F95FC5F" w14:textId="77777777" w:rsidR="00045A83" w:rsidRDefault="00053949" w:rsidP="005C1D5F">
            <w:pPr>
              <w:spacing w:line="240" w:lineRule="auto"/>
              <w:jc w:val="right"/>
            </w:pPr>
            <w:r>
              <w:t>4.4</w:t>
            </w:r>
          </w:p>
        </w:tc>
        <w:tc>
          <w:tcPr>
            <w:tcW w:w="0" w:type="auto"/>
          </w:tcPr>
          <w:p w14:paraId="17FFC08D" w14:textId="77777777" w:rsidR="00045A83" w:rsidRDefault="00053949" w:rsidP="005C1D5F">
            <w:pPr>
              <w:spacing w:line="240" w:lineRule="auto"/>
              <w:jc w:val="right"/>
            </w:pPr>
            <w:r>
              <w:t>18.7</w:t>
            </w:r>
          </w:p>
        </w:tc>
      </w:tr>
      <w:tr w:rsidR="00045A83" w14:paraId="4CE32CF7" w14:textId="77777777">
        <w:tc>
          <w:tcPr>
            <w:tcW w:w="0" w:type="auto"/>
          </w:tcPr>
          <w:p w14:paraId="64662979" w14:textId="77777777" w:rsidR="00045A83" w:rsidRDefault="00053949" w:rsidP="005C1D5F">
            <w:pPr>
              <w:spacing w:line="240" w:lineRule="auto"/>
            </w:pPr>
            <w:r>
              <w:t>Rack</w:t>
            </w:r>
          </w:p>
        </w:tc>
        <w:tc>
          <w:tcPr>
            <w:tcW w:w="0" w:type="auto"/>
          </w:tcPr>
          <w:p w14:paraId="3E51F913" w14:textId="77777777" w:rsidR="00045A83" w:rsidRDefault="00053949" w:rsidP="005C1D5F">
            <w:pPr>
              <w:spacing w:line="240" w:lineRule="auto"/>
              <w:jc w:val="right"/>
            </w:pPr>
            <w:r>
              <w:t>170</w:t>
            </w:r>
          </w:p>
        </w:tc>
        <w:tc>
          <w:tcPr>
            <w:tcW w:w="0" w:type="auto"/>
          </w:tcPr>
          <w:p w14:paraId="69CD19E1" w14:textId="77777777" w:rsidR="00045A83" w:rsidRDefault="00053949" w:rsidP="005C1D5F">
            <w:pPr>
              <w:spacing w:line="240" w:lineRule="auto"/>
              <w:jc w:val="right"/>
            </w:pPr>
            <w:r>
              <w:t>6.79</w:t>
            </w:r>
          </w:p>
        </w:tc>
        <w:tc>
          <w:tcPr>
            <w:tcW w:w="0" w:type="auto"/>
          </w:tcPr>
          <w:p w14:paraId="7C66AD9E" w14:textId="77777777" w:rsidR="00045A83" w:rsidRDefault="00053949" w:rsidP="005C1D5F">
            <w:pPr>
              <w:spacing w:line="240" w:lineRule="auto"/>
              <w:jc w:val="right"/>
            </w:pPr>
            <w:r>
              <w:t>2.80</w:t>
            </w:r>
          </w:p>
        </w:tc>
        <w:tc>
          <w:tcPr>
            <w:tcW w:w="0" w:type="auto"/>
          </w:tcPr>
          <w:p w14:paraId="0A1F8149" w14:textId="77777777" w:rsidR="00045A83" w:rsidRDefault="00053949" w:rsidP="005C1D5F">
            <w:pPr>
              <w:spacing w:line="240" w:lineRule="auto"/>
              <w:jc w:val="right"/>
            </w:pPr>
            <w:r>
              <w:t>41</w:t>
            </w:r>
          </w:p>
        </w:tc>
        <w:tc>
          <w:tcPr>
            <w:tcW w:w="0" w:type="auto"/>
          </w:tcPr>
          <w:p w14:paraId="75AF7CCC" w14:textId="77777777" w:rsidR="00045A83" w:rsidRDefault="00053949" w:rsidP="005C1D5F">
            <w:pPr>
              <w:spacing w:line="240" w:lineRule="auto"/>
              <w:jc w:val="right"/>
            </w:pPr>
            <w:r>
              <w:t>2.6</w:t>
            </w:r>
          </w:p>
        </w:tc>
        <w:tc>
          <w:tcPr>
            <w:tcW w:w="0" w:type="auto"/>
          </w:tcPr>
          <w:p w14:paraId="68538F8C" w14:textId="77777777" w:rsidR="00045A83" w:rsidRDefault="00053949" w:rsidP="005C1D5F">
            <w:pPr>
              <w:spacing w:line="240" w:lineRule="auto"/>
              <w:jc w:val="right"/>
            </w:pPr>
            <w:r>
              <w:t>6.4</w:t>
            </w:r>
          </w:p>
        </w:tc>
        <w:tc>
          <w:tcPr>
            <w:tcW w:w="0" w:type="auto"/>
          </w:tcPr>
          <w:p w14:paraId="68B6EE5C" w14:textId="77777777" w:rsidR="00045A83" w:rsidRDefault="00053949" w:rsidP="005C1D5F">
            <w:pPr>
              <w:spacing w:line="240" w:lineRule="auto"/>
              <w:jc w:val="right"/>
            </w:pPr>
            <w:r>
              <w:t>19.1</w:t>
            </w:r>
          </w:p>
        </w:tc>
      </w:tr>
      <w:tr w:rsidR="00045A83" w14:paraId="59F1836C" w14:textId="77777777">
        <w:tc>
          <w:tcPr>
            <w:tcW w:w="0" w:type="auto"/>
          </w:tcPr>
          <w:p w14:paraId="4240EF00" w14:textId="77777777" w:rsidR="00045A83" w:rsidRDefault="00053949" w:rsidP="005C1D5F">
            <w:pPr>
              <w:spacing w:line="240" w:lineRule="auto"/>
            </w:pPr>
            <w:r>
              <w:t>all</w:t>
            </w:r>
          </w:p>
        </w:tc>
        <w:tc>
          <w:tcPr>
            <w:tcW w:w="0" w:type="auto"/>
          </w:tcPr>
          <w:p w14:paraId="501DA2B9" w14:textId="77777777" w:rsidR="00045A83" w:rsidRDefault="00053949" w:rsidP="005C1D5F">
            <w:pPr>
              <w:spacing w:line="240" w:lineRule="auto"/>
              <w:jc w:val="right"/>
            </w:pPr>
            <w:r>
              <w:t>366</w:t>
            </w:r>
          </w:p>
        </w:tc>
        <w:tc>
          <w:tcPr>
            <w:tcW w:w="0" w:type="auto"/>
          </w:tcPr>
          <w:p w14:paraId="1BF8773D" w14:textId="77777777" w:rsidR="00045A83" w:rsidRDefault="00053949" w:rsidP="005C1D5F">
            <w:pPr>
              <w:spacing w:line="240" w:lineRule="auto"/>
              <w:jc w:val="right"/>
            </w:pPr>
            <w:r>
              <w:t>6.14</w:t>
            </w:r>
          </w:p>
        </w:tc>
        <w:tc>
          <w:tcPr>
            <w:tcW w:w="0" w:type="auto"/>
          </w:tcPr>
          <w:p w14:paraId="26032572" w14:textId="77777777" w:rsidR="00045A83" w:rsidRDefault="00053949" w:rsidP="005C1D5F">
            <w:pPr>
              <w:spacing w:line="240" w:lineRule="auto"/>
              <w:jc w:val="right"/>
            </w:pPr>
            <w:r>
              <w:t>2.92</w:t>
            </w:r>
          </w:p>
        </w:tc>
        <w:tc>
          <w:tcPr>
            <w:tcW w:w="0" w:type="auto"/>
          </w:tcPr>
          <w:p w14:paraId="61C0486D" w14:textId="77777777" w:rsidR="00045A83" w:rsidRDefault="00053949" w:rsidP="005C1D5F">
            <w:pPr>
              <w:spacing w:line="240" w:lineRule="auto"/>
              <w:jc w:val="right"/>
            </w:pPr>
            <w:r>
              <w:t>48</w:t>
            </w:r>
          </w:p>
        </w:tc>
        <w:tc>
          <w:tcPr>
            <w:tcW w:w="0" w:type="auto"/>
          </w:tcPr>
          <w:p w14:paraId="28A7586A" w14:textId="77777777" w:rsidR="00045A83" w:rsidRDefault="00053949" w:rsidP="005C1D5F">
            <w:pPr>
              <w:spacing w:line="240" w:lineRule="auto"/>
              <w:jc w:val="right"/>
            </w:pPr>
            <w:r>
              <w:t>1.6</w:t>
            </w:r>
          </w:p>
        </w:tc>
        <w:tc>
          <w:tcPr>
            <w:tcW w:w="0" w:type="auto"/>
          </w:tcPr>
          <w:p w14:paraId="36F793AE" w14:textId="77777777" w:rsidR="00045A83" w:rsidRDefault="00053949" w:rsidP="005C1D5F">
            <w:pPr>
              <w:spacing w:line="240" w:lineRule="auto"/>
              <w:jc w:val="right"/>
            </w:pPr>
            <w:r>
              <w:t>5.7</w:t>
            </w:r>
          </w:p>
        </w:tc>
        <w:tc>
          <w:tcPr>
            <w:tcW w:w="0" w:type="auto"/>
          </w:tcPr>
          <w:p w14:paraId="52E94464" w14:textId="77777777" w:rsidR="00045A83" w:rsidRDefault="00053949" w:rsidP="005C1D5F">
            <w:pPr>
              <w:spacing w:line="240" w:lineRule="auto"/>
              <w:jc w:val="right"/>
            </w:pPr>
            <w:r>
              <w:t>19.1</w:t>
            </w:r>
          </w:p>
        </w:tc>
      </w:tr>
      <w:tr w:rsidR="00D27288" w14:paraId="7B7FFD3A" w14:textId="77777777">
        <w:tc>
          <w:tcPr>
            <w:tcW w:w="0" w:type="auto"/>
          </w:tcPr>
          <w:p w14:paraId="214BB0EF" w14:textId="77777777" w:rsidR="00D27288" w:rsidRDefault="00D27288" w:rsidP="005C1D5F">
            <w:pPr>
              <w:spacing w:line="240" w:lineRule="auto"/>
            </w:pPr>
          </w:p>
          <w:p w14:paraId="6FCF8D79" w14:textId="77777777" w:rsidR="00D27288" w:rsidRDefault="00D27288" w:rsidP="005C1D5F">
            <w:pPr>
              <w:spacing w:line="240" w:lineRule="auto"/>
            </w:pPr>
          </w:p>
        </w:tc>
        <w:tc>
          <w:tcPr>
            <w:tcW w:w="0" w:type="auto"/>
          </w:tcPr>
          <w:p w14:paraId="08735432" w14:textId="77777777" w:rsidR="00D27288" w:rsidRDefault="00D27288" w:rsidP="005C1D5F">
            <w:pPr>
              <w:spacing w:line="240" w:lineRule="auto"/>
              <w:jc w:val="right"/>
            </w:pPr>
          </w:p>
        </w:tc>
        <w:tc>
          <w:tcPr>
            <w:tcW w:w="0" w:type="auto"/>
          </w:tcPr>
          <w:p w14:paraId="4B71B1BE" w14:textId="77777777" w:rsidR="00D27288" w:rsidRDefault="00D27288" w:rsidP="005C1D5F">
            <w:pPr>
              <w:spacing w:line="240" w:lineRule="auto"/>
              <w:jc w:val="right"/>
            </w:pPr>
          </w:p>
        </w:tc>
        <w:tc>
          <w:tcPr>
            <w:tcW w:w="0" w:type="auto"/>
          </w:tcPr>
          <w:p w14:paraId="63BCACF9" w14:textId="77777777" w:rsidR="00D27288" w:rsidRDefault="00D27288" w:rsidP="005C1D5F">
            <w:pPr>
              <w:spacing w:line="240" w:lineRule="auto"/>
              <w:jc w:val="right"/>
            </w:pPr>
          </w:p>
        </w:tc>
        <w:tc>
          <w:tcPr>
            <w:tcW w:w="0" w:type="auto"/>
          </w:tcPr>
          <w:p w14:paraId="5844BC53" w14:textId="77777777" w:rsidR="00D27288" w:rsidRDefault="00D27288" w:rsidP="005C1D5F">
            <w:pPr>
              <w:spacing w:line="240" w:lineRule="auto"/>
              <w:jc w:val="right"/>
            </w:pPr>
          </w:p>
        </w:tc>
        <w:tc>
          <w:tcPr>
            <w:tcW w:w="0" w:type="auto"/>
          </w:tcPr>
          <w:p w14:paraId="5FF99D42" w14:textId="77777777" w:rsidR="00D27288" w:rsidRDefault="00D27288" w:rsidP="005C1D5F">
            <w:pPr>
              <w:spacing w:line="240" w:lineRule="auto"/>
              <w:jc w:val="right"/>
            </w:pPr>
          </w:p>
        </w:tc>
        <w:tc>
          <w:tcPr>
            <w:tcW w:w="0" w:type="auto"/>
          </w:tcPr>
          <w:p w14:paraId="0612D668" w14:textId="77777777" w:rsidR="00D27288" w:rsidRDefault="00D27288" w:rsidP="005C1D5F">
            <w:pPr>
              <w:spacing w:line="240" w:lineRule="auto"/>
              <w:jc w:val="right"/>
            </w:pPr>
          </w:p>
        </w:tc>
        <w:tc>
          <w:tcPr>
            <w:tcW w:w="0" w:type="auto"/>
          </w:tcPr>
          <w:p w14:paraId="1BB7F6B3" w14:textId="77777777" w:rsidR="00D27288" w:rsidRDefault="00D27288" w:rsidP="005C1D5F">
            <w:pPr>
              <w:spacing w:line="240" w:lineRule="auto"/>
              <w:jc w:val="right"/>
            </w:pPr>
          </w:p>
        </w:tc>
      </w:tr>
      <w:tr w:rsidR="005C1D5F" w14:paraId="0AF2D4B5" w14:textId="77777777">
        <w:tc>
          <w:tcPr>
            <w:tcW w:w="0" w:type="auto"/>
          </w:tcPr>
          <w:p w14:paraId="78228FDB" w14:textId="77777777" w:rsidR="005C1D5F" w:rsidRDefault="005C1D5F" w:rsidP="005C1D5F">
            <w:pPr>
              <w:spacing w:line="240" w:lineRule="auto"/>
            </w:pPr>
          </w:p>
        </w:tc>
        <w:tc>
          <w:tcPr>
            <w:tcW w:w="0" w:type="auto"/>
          </w:tcPr>
          <w:p w14:paraId="60F5B313" w14:textId="77777777" w:rsidR="005C1D5F" w:rsidRDefault="005C1D5F" w:rsidP="005C1D5F">
            <w:pPr>
              <w:spacing w:line="240" w:lineRule="auto"/>
              <w:jc w:val="right"/>
            </w:pPr>
          </w:p>
        </w:tc>
        <w:tc>
          <w:tcPr>
            <w:tcW w:w="0" w:type="auto"/>
          </w:tcPr>
          <w:p w14:paraId="4CE3DD1B" w14:textId="77777777" w:rsidR="005C1D5F" w:rsidRDefault="005C1D5F" w:rsidP="005C1D5F">
            <w:pPr>
              <w:spacing w:line="240" w:lineRule="auto"/>
              <w:jc w:val="right"/>
            </w:pPr>
          </w:p>
        </w:tc>
        <w:tc>
          <w:tcPr>
            <w:tcW w:w="0" w:type="auto"/>
          </w:tcPr>
          <w:p w14:paraId="5CA642A7" w14:textId="77777777" w:rsidR="005C1D5F" w:rsidRDefault="005C1D5F" w:rsidP="005C1D5F">
            <w:pPr>
              <w:spacing w:line="240" w:lineRule="auto"/>
              <w:jc w:val="right"/>
            </w:pPr>
          </w:p>
        </w:tc>
        <w:tc>
          <w:tcPr>
            <w:tcW w:w="0" w:type="auto"/>
          </w:tcPr>
          <w:p w14:paraId="7157E572" w14:textId="77777777" w:rsidR="005C1D5F" w:rsidRDefault="005C1D5F" w:rsidP="005C1D5F">
            <w:pPr>
              <w:spacing w:line="240" w:lineRule="auto"/>
              <w:jc w:val="right"/>
            </w:pPr>
          </w:p>
        </w:tc>
        <w:tc>
          <w:tcPr>
            <w:tcW w:w="0" w:type="auto"/>
          </w:tcPr>
          <w:p w14:paraId="540A2C04" w14:textId="77777777" w:rsidR="005C1D5F" w:rsidRDefault="005C1D5F" w:rsidP="005C1D5F">
            <w:pPr>
              <w:spacing w:line="240" w:lineRule="auto"/>
              <w:jc w:val="right"/>
            </w:pPr>
          </w:p>
        </w:tc>
        <w:tc>
          <w:tcPr>
            <w:tcW w:w="0" w:type="auto"/>
          </w:tcPr>
          <w:p w14:paraId="25477AFC" w14:textId="77777777" w:rsidR="005C1D5F" w:rsidRDefault="005C1D5F" w:rsidP="005C1D5F">
            <w:pPr>
              <w:spacing w:line="240" w:lineRule="auto"/>
              <w:jc w:val="right"/>
            </w:pPr>
          </w:p>
        </w:tc>
        <w:tc>
          <w:tcPr>
            <w:tcW w:w="0" w:type="auto"/>
          </w:tcPr>
          <w:p w14:paraId="4245CDBE" w14:textId="77777777" w:rsidR="005C1D5F" w:rsidRDefault="005C1D5F" w:rsidP="005C1D5F">
            <w:pPr>
              <w:spacing w:line="240" w:lineRule="auto"/>
              <w:jc w:val="right"/>
            </w:pPr>
          </w:p>
        </w:tc>
      </w:tr>
    </w:tbl>
    <w:p w14:paraId="20D6DFB3" w14:textId="77777777" w:rsidR="00045A83" w:rsidRDefault="00053949">
      <w:pPr>
        <w:pStyle w:val="Heading5"/>
      </w:pPr>
      <w:bookmarkStart w:id="250" w:name="seasonal-changes-in-nom-character"/>
      <w:bookmarkStart w:id="251" w:name="_Toc45753392"/>
      <w:r>
        <w:t>Seasonal changes in NOM character</w:t>
      </w:r>
      <w:bookmarkEnd w:id="250"/>
      <w:bookmarkEnd w:id="251"/>
    </w:p>
    <w:p w14:paraId="6E50957D" w14:textId="77777777" w:rsidR="00045A83" w:rsidRDefault="00053949">
      <w:r>
        <w:t xml:space="preserve">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 To evaluate if (and when) molecular character of river samples shifted, DOC concentrations (NPOC) were compared to absorbance-based DOC estimates (Figure 12).</w:t>
      </w:r>
    </w:p>
    <w:p w14:paraId="2483D6D8" w14:textId="77777777" w:rsidR="00045A83" w:rsidRDefault="00053949">
      <w:r>
        <w:lastRenderedPageBreak/>
        <w:t> </w:t>
      </w:r>
    </w:p>
    <w:p w14:paraId="70D5EED0" w14:textId="77777777" w:rsidR="00045A83" w:rsidRDefault="00053949" w:rsidP="005C1D5F">
      <w:pPr>
        <w:spacing w:line="240" w:lineRule="auto"/>
      </w:pPr>
      <w:r>
        <w:rPr>
          <w:noProof/>
        </w:rPr>
        <w:drawing>
          <wp:inline distT="0" distB="0" distL="0" distR="0" wp14:anchorId="6C09AE74" wp14:editId="4A768037">
            <wp:extent cx="4898571" cy="4898571"/>
            <wp:effectExtent l="0" t="0" r="0" b="0"/>
            <wp:docPr id="12" name="Picture"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6"/>
                    <a:stretch>
                      <a:fillRect/>
                    </a:stretch>
                  </pic:blipFill>
                  <pic:spPr bwMode="auto">
                    <a:xfrm>
                      <a:off x="0" y="0"/>
                      <a:ext cx="4900567" cy="4900567"/>
                    </a:xfrm>
                    <a:prstGeom prst="rect">
                      <a:avLst/>
                    </a:prstGeom>
                    <a:noFill/>
                    <a:ln w="9525">
                      <a:noFill/>
                      <a:headEnd/>
                      <a:tailEnd/>
                    </a:ln>
                  </pic:spPr>
                </pic:pic>
              </a:graphicData>
            </a:graphic>
          </wp:inline>
        </w:drawing>
      </w:r>
    </w:p>
    <w:p w14:paraId="5A37934D" w14:textId="6E89D61A" w:rsidR="00045A83" w:rsidRDefault="00053949" w:rsidP="005C1D5F">
      <w:pPr>
        <w:spacing w:line="240" w:lineRule="auto"/>
      </w:pPr>
      <w:commentRangeStart w:id="252"/>
      <w:r>
        <w:t xml:space="preserve">Figure 12:  </w:t>
      </w:r>
      <w:commentRangeEnd w:id="252"/>
      <w:r w:rsidR="00E3690A">
        <w:rPr>
          <w:rStyle w:val="CommentReference"/>
        </w:rPr>
        <w:commentReference w:id="252"/>
      </w:r>
      <w:r>
        <w:rPr>
          <w:i/>
        </w:rPr>
        <w:t>Dissolved organic carbon measured directly (as NPOC</w:t>
      </w:r>
      <w:ins w:id="253" w:author="Mark Johnson" w:date="2020-07-17T10:48:00Z">
        <w:r w:rsidR="00136771">
          <w:rPr>
            <w:i/>
          </w:rPr>
          <w:t>, x-axis</w:t>
        </w:r>
      </w:ins>
      <w:r>
        <w:rPr>
          <w:i/>
        </w:rPr>
        <w:t>) plotted against concentration estimated via UV-Vis spectroscopy</w:t>
      </w:r>
      <w:ins w:id="254" w:author="Mark Johnson" w:date="2020-07-17T10:48:00Z">
        <w:r w:rsidR="00E3690A">
          <w:rPr>
            <w:i/>
          </w:rPr>
          <w:t xml:space="preserve"> (y-axis)</w:t>
        </w:r>
      </w:ins>
      <w:r>
        <w:rPr>
          <w:i/>
        </w:rPr>
        <w:t>. The dashed lined indicates best fit (1:1), and the inset shows the relationship between NPOC and SAC at 254 nm, a key absorbance that informs the UV-estimated DOC concentration.</w:t>
      </w:r>
    </w:p>
    <w:p w14:paraId="211AE6FD" w14:textId="77777777" w:rsidR="00045A83" w:rsidRDefault="00053949">
      <w:r>
        <w:t> </w:t>
      </w:r>
    </w:p>
    <w:p w14:paraId="201C2E9C" w14:textId="77777777" w:rsidR="00045A83" w:rsidRDefault="00053949">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14:paraId="7434E113" w14:textId="77777777" w:rsidR="00045A83" w:rsidRDefault="00053949">
      <w:r>
        <w:lastRenderedPageBreak/>
        <w:t> </w:t>
      </w:r>
    </w:p>
    <w:p w14:paraId="2BAB7DE8" w14:textId="77777777" w:rsidR="00045A83" w:rsidRDefault="00053949">
      <w:r>
        <w:t>The concentration of NOM in a sample is (like aromaticity) proportional to the intensity of absorbance (based on the Beer-Lambert law) which is why SUVA</w:t>
      </w:r>
      <w:r>
        <w:rPr>
          <w:vertAlign w:val="subscript"/>
        </w:rPr>
        <w:t>254</w:t>
      </w:r>
      <w:r>
        <w:t xml:space="preserve"> (specific UV absorbance at 254 nm) is widely used as indicator of sample aromaticity (relative to the concentration). Seasonally grouped DOC and SUVA</w:t>
      </w:r>
      <w:r>
        <w:rPr>
          <w:vertAlign w:val="subscript"/>
        </w:rPr>
        <w:t>254</w:t>
      </w:r>
      <w:r>
        <w:t xml:space="preserve"> (Figure 13), indicated a greater aromatic character in river water samples during the wet season compared to the dry season.</w:t>
      </w:r>
    </w:p>
    <w:p w14:paraId="6D09E540" w14:textId="77777777" w:rsidR="00045A83" w:rsidRDefault="00053949">
      <w:r>
        <w:t> </w:t>
      </w:r>
    </w:p>
    <w:p w14:paraId="2FACBC64" w14:textId="77777777" w:rsidR="00045A83" w:rsidRDefault="00053949" w:rsidP="005C1D5F">
      <w:pPr>
        <w:spacing w:line="240" w:lineRule="auto"/>
      </w:pPr>
      <w:r>
        <w:rPr>
          <w:noProof/>
        </w:rPr>
        <w:drawing>
          <wp:inline distT="0" distB="0" distL="0" distR="0" wp14:anchorId="3F21A35C" wp14:editId="0884D10C">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4587290" cy="3211103"/>
                    </a:xfrm>
                    <a:prstGeom prst="rect">
                      <a:avLst/>
                    </a:prstGeom>
                    <a:noFill/>
                    <a:ln w="9525">
                      <a:noFill/>
                      <a:headEnd/>
                      <a:tailEnd/>
                    </a:ln>
                  </pic:spPr>
                </pic:pic>
              </a:graphicData>
            </a:graphic>
          </wp:inline>
        </w:drawing>
      </w:r>
    </w:p>
    <w:p w14:paraId="10C410C9" w14:textId="3E525570" w:rsidR="00045A83" w:rsidRDefault="00053949" w:rsidP="005C1D5F">
      <w:pPr>
        <w:spacing w:line="240" w:lineRule="auto"/>
      </w:pPr>
      <w:commentRangeStart w:id="255"/>
      <w:r>
        <w:t xml:space="preserve">Figure 13:  </w:t>
      </w:r>
      <w:commentRangeEnd w:id="255"/>
      <w:r w:rsidR="00E3690A">
        <w:rPr>
          <w:rStyle w:val="CommentReference"/>
        </w:rPr>
        <w:commentReference w:id="255"/>
      </w:r>
      <w:r>
        <w:rPr>
          <w:i/>
        </w:rPr>
        <w:t xml:space="preserve">Dissolved organic carbon </w:t>
      </w:r>
      <w:ins w:id="256" w:author="Mark Johnson" w:date="2020-07-17T10:52:00Z">
        <w:r w:rsidR="00E3690A">
          <w:rPr>
            <w:i/>
          </w:rPr>
          <w:t xml:space="preserve">(DOC) </w:t>
        </w:r>
      </w:ins>
      <w:r>
        <w:rPr>
          <w:i/>
        </w:rPr>
        <w:t>plotted against specific UV absorbance at 254 nm</w:t>
      </w:r>
      <w:ins w:id="257" w:author="Mark Johnson" w:date="2020-07-17T10:52:00Z">
        <w:r w:rsidR="00E3690A">
          <w:rPr>
            <w:i/>
          </w:rPr>
          <w:t xml:space="preserve"> (SUVA254)</w:t>
        </w:r>
      </w:ins>
      <w:r>
        <w:rPr>
          <w:i/>
        </w:rPr>
        <w:t xml:space="preserve">, showing greater aromaticity (more </w:t>
      </w:r>
      <w:proofErr w:type="spellStart"/>
      <w:r>
        <w:rPr>
          <w:i/>
        </w:rPr>
        <w:t>humic</w:t>
      </w:r>
      <w:proofErr w:type="spellEnd"/>
      <w:r>
        <w:rPr>
          <w:i/>
        </w:rPr>
        <w:t>-like organic matter) in wet season samples</w:t>
      </w:r>
      <w:ins w:id="258" w:author="Mark Johnson" w:date="2020-07-17T10:52:00Z">
        <w:r w:rsidR="00E3690A">
          <w:rPr>
            <w:i/>
          </w:rPr>
          <w:t xml:space="preserve"> corresponding to higher SUVA values</w:t>
        </w:r>
      </w:ins>
      <w:r>
        <w:rPr>
          <w:i/>
        </w:rPr>
        <w:t>.</w:t>
      </w:r>
    </w:p>
    <w:p w14:paraId="4CC4BB4C" w14:textId="06F7CBDA" w:rsidR="00045A83" w:rsidRDefault="00053949">
      <w:pPr>
        <w:pStyle w:val="Heading3"/>
        <w:rPr>
          <w:ins w:id="259" w:author="Mark Johnson" w:date="2020-07-17T10:46:00Z"/>
        </w:rPr>
      </w:pPr>
      <w:bookmarkStart w:id="260" w:name="_Toc45753393"/>
      <w:r>
        <w:t>Discussion</w:t>
      </w:r>
      <w:bookmarkEnd w:id="260"/>
    </w:p>
    <w:p w14:paraId="6B540CA9" w14:textId="2754F246" w:rsidR="00136771" w:rsidRDefault="00136771" w:rsidP="00136771">
      <w:pPr>
        <w:rPr>
          <w:ins w:id="261" w:author="Mark Johnson" w:date="2020-07-17T10:47:00Z"/>
        </w:rPr>
      </w:pPr>
      <w:ins w:id="262" w:author="Mark Johnson" w:date="2020-07-17T10:46:00Z">
        <w:r>
          <w:t xml:space="preserve">What are you thinking about including in the discussion section? This is usually comparisons to published studies and/or things that are more speculative (e.g., for which you have </w:t>
        </w:r>
      </w:ins>
      <w:ins w:id="263" w:author="Mark Johnson" w:date="2020-07-17T10:47:00Z">
        <w:r>
          <w:t>fewer data points, but some interesting aspects can be discussed.</w:t>
        </w:r>
      </w:ins>
    </w:p>
    <w:p w14:paraId="00DF3CC7" w14:textId="2938C01F" w:rsidR="00136771" w:rsidRDefault="00136771" w:rsidP="00136771">
      <w:pPr>
        <w:rPr>
          <w:ins w:id="264" w:author="Mark Johnson" w:date="2020-07-17T10:48:00Z"/>
        </w:rPr>
      </w:pPr>
    </w:p>
    <w:p w14:paraId="012F246E" w14:textId="26FC7E78" w:rsidR="00136771" w:rsidRPr="00136771" w:rsidRDefault="00136771">
      <w:pPr>
        <w:pPrChange w:id="265" w:author="Mark Johnson" w:date="2020-07-17T10:46:00Z">
          <w:pPr>
            <w:pStyle w:val="Heading3"/>
          </w:pPr>
        </w:pPrChange>
      </w:pPr>
    </w:p>
    <w:p w14:paraId="32522901" w14:textId="77777777" w:rsidR="00045A83" w:rsidRDefault="00053949">
      <w:pPr>
        <w:pStyle w:val="Heading3"/>
      </w:pPr>
      <w:bookmarkStart w:id="266" w:name="conclusions-and-future-directions"/>
      <w:bookmarkStart w:id="267" w:name="_Toc45753394"/>
      <w:r>
        <w:t>Conclusions and future directions</w:t>
      </w:r>
      <w:bookmarkEnd w:id="266"/>
      <w:bookmarkEnd w:id="267"/>
    </w:p>
    <w:p w14:paraId="14FBCF67" w14:textId="77777777" w:rsidR="00045A83" w:rsidRDefault="00053949">
      <w:pPr>
        <w:pStyle w:val="Heading2"/>
      </w:pPr>
      <w:bookmarkStart w:id="268" w:name="X93f69a1174d562a62e4bfffe2458aa66c4342a7"/>
      <w:bookmarkStart w:id="269" w:name="_Toc45753395"/>
      <w:r>
        <w:lastRenderedPageBreak/>
        <w:t>Hydrochemical dynamics: river, DOC &amp; NOM event responses</w:t>
      </w:r>
      <w:bookmarkEnd w:id="268"/>
      <w:bookmarkEnd w:id="269"/>
    </w:p>
    <w:p w14:paraId="1B505333" w14:textId="77777777" w:rsidR="00045A83" w:rsidRDefault="00053949">
      <w:pPr>
        <w:pStyle w:val="Heading3"/>
      </w:pPr>
      <w:bookmarkStart w:id="270" w:name="_Toc45753396"/>
      <w:r>
        <w:t>Introduction</w:t>
      </w:r>
      <w:bookmarkEnd w:id="270"/>
    </w:p>
    <w:p w14:paraId="73948884" w14:textId="77777777" w:rsidR="00045A83" w:rsidRDefault="00053949">
      <w:pPr>
        <w:pStyle w:val="Heading4"/>
      </w:pPr>
      <w:bookmarkStart w:id="271" w:name="watershed-processes-and-water-quality"/>
      <w:bookmarkStart w:id="272" w:name="_Toc45753397"/>
      <w:r>
        <w:t>Watershed processes and water quality</w:t>
      </w:r>
      <w:bookmarkEnd w:id="271"/>
      <w:bookmarkEnd w:id="272"/>
    </w:p>
    <w:p w14:paraId="24462A9D" w14:textId="77777777" w:rsidR="00045A83" w:rsidRDefault="00053949">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14:paraId="32DD89D9" w14:textId="77777777" w:rsidR="00045A83" w:rsidRDefault="00053949" w:rsidP="005C1D5F">
      <w:pPr>
        <w:spacing w:line="240" w:lineRule="auto"/>
      </w:pPr>
      <w:r>
        <w:t> </w:t>
      </w:r>
    </w:p>
    <w:p w14:paraId="77FE283D" w14:textId="77777777" w:rsidR="00045A83" w:rsidRDefault="00053949">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w:t>
      </w:r>
      <w:r>
        <w:lastRenderedPageBreak/>
        <w:t>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6C5AA744" w14:textId="77777777" w:rsidR="00045A83" w:rsidRDefault="00053949">
      <w:r>
        <w:t> </w:t>
      </w:r>
    </w:p>
    <w:p w14:paraId="6CCFC653" w14:textId="77777777" w:rsidR="00045A83" w:rsidRDefault="00053949">
      <w:r>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w:t>
      </w:r>
      <w:r>
        <w:lastRenderedPageBreak/>
        <w:t>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14:paraId="79F84A45" w14:textId="77777777" w:rsidR="00045A83" w:rsidRDefault="00053949" w:rsidP="005C1D5F">
      <w:pPr>
        <w:spacing w:line="240" w:lineRule="auto"/>
      </w:pPr>
      <w:r>
        <w:t> </w:t>
      </w:r>
    </w:p>
    <w:p w14:paraId="45463D77" w14:textId="77777777" w:rsidR="00045A83" w:rsidRDefault="00053949">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32B0D692" w14:textId="77777777" w:rsidR="00045A83" w:rsidRDefault="00053949" w:rsidP="005C1D5F">
      <w:pPr>
        <w:spacing w:line="240" w:lineRule="auto"/>
      </w:pPr>
      <w:r>
        <w:t> </w:t>
      </w:r>
    </w:p>
    <w:p w14:paraId="45247ECC" w14:textId="77777777" w:rsidR="00045A83" w:rsidRDefault="0005394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The temporal extent to which water quality changes echo across nested sub-</w:t>
      </w:r>
      <w:r>
        <w:lastRenderedPageBreak/>
        <w:t xml:space="preserve">catchments depends on the synchrony (i.e. mean covariance) of the hydrologic pulse generation among sub-catchments (Abbott et al. </w:t>
      </w:r>
      <w:hyperlink w:anchor="ref-Abbott2018">
        <w:r>
          <w:rPr>
            <w:rStyle w:val="Hyperlink"/>
          </w:rPr>
          <w:t>2018</w:t>
        </w:r>
      </w:hyperlink>
      <w:r>
        <w:t>).</w:t>
      </w:r>
    </w:p>
    <w:p w14:paraId="24213732" w14:textId="77777777" w:rsidR="00045A83" w:rsidRDefault="00053949" w:rsidP="005C1D5F">
      <w:pPr>
        <w:spacing w:line="240" w:lineRule="auto"/>
      </w:pPr>
      <w:r>
        <w:t> </w:t>
      </w:r>
    </w:p>
    <w:p w14:paraId="294F3FE6" w14:textId="77777777" w:rsidR="00045A83" w:rsidRDefault="00053949">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0532003" w14:textId="77777777" w:rsidR="00045A83" w:rsidRDefault="00053949" w:rsidP="005C1D5F">
      <w:pPr>
        <w:spacing w:line="240" w:lineRule="auto"/>
      </w:pPr>
      <w:r>
        <w:t> </w:t>
      </w:r>
    </w:p>
    <w:p w14:paraId="6FFFFB8A" w14:textId="77777777" w:rsidR="00045A83" w:rsidRDefault="00053949">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w:t>
      </w:r>
      <w:r>
        <w:lastRenderedPageBreak/>
        <w:t xml:space="preserve">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4A61BEEA" w14:textId="77777777" w:rsidR="00045A83" w:rsidRDefault="00053949" w:rsidP="005C1D5F">
      <w:pPr>
        <w:spacing w:line="240" w:lineRule="auto"/>
      </w:pPr>
      <w:r>
        <w:t> </w:t>
      </w:r>
    </w:p>
    <w:p w14:paraId="22E5F27F" w14:textId="77777777" w:rsidR="00045A83" w:rsidRDefault="00053949">
      <w:pPr>
        <w:pStyle w:val="Heading5"/>
      </w:pPr>
      <w:bookmarkStart w:id="273" w:name="event-based-sampling"/>
      <w:bookmarkStart w:id="274" w:name="_Toc45753398"/>
      <w:r>
        <w:t>Event based sampling</w:t>
      </w:r>
      <w:bookmarkEnd w:id="273"/>
      <w:bookmarkEnd w:id="274"/>
    </w:p>
    <w:p w14:paraId="6A94C3A8" w14:textId="77777777" w:rsidR="00045A83" w:rsidRDefault="00053949">
      <w:r>
        <w:t xml:space="preserve">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which provides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6822F5D8" w14:textId="77777777" w:rsidR="00045A83" w:rsidRDefault="00053949">
      <w:r>
        <w:rPr>
          <w:b/>
          <w:i/>
        </w:rPr>
        <w:t>… add more on sampling…</w:t>
      </w:r>
    </w:p>
    <w:p w14:paraId="203E5C4D" w14:textId="77777777" w:rsidR="00045A83" w:rsidRDefault="00053949">
      <w:pPr>
        <w:pStyle w:val="Heading3"/>
      </w:pPr>
      <w:bookmarkStart w:id="275" w:name="_Toc45753399"/>
      <w:r>
        <w:lastRenderedPageBreak/>
        <w:t>Methods</w:t>
      </w:r>
      <w:bookmarkEnd w:id="275"/>
    </w:p>
    <w:p w14:paraId="1367C0FB" w14:textId="77777777" w:rsidR="00045A83" w:rsidRDefault="00053949">
      <w:pPr>
        <w:pStyle w:val="Heading4"/>
      </w:pPr>
      <w:bookmarkStart w:id="276" w:name="leech-river-watershed"/>
      <w:bookmarkStart w:id="277" w:name="_Toc45753400"/>
      <w:r>
        <w:t>Leech River Watershed</w:t>
      </w:r>
      <w:bookmarkEnd w:id="276"/>
      <w:bookmarkEnd w:id="277"/>
    </w:p>
    <w:p w14:paraId="0E6309D8" w14:textId="77777777" w:rsidR="00045A83" w:rsidRDefault="00053949">
      <w:r>
        <w:t xml:space="preserve">The Leech River watershed and Sooke water supply area are in the Coastal Western Hemlock </w:t>
      </w:r>
      <w:proofErr w:type="spellStart"/>
      <w:r>
        <w:t>biogeoclimatic</w:t>
      </w:r>
      <w:proofErr w:type="spellEnd"/>
      <w:r>
        <w:t xml:space="preserve"> zone (CWH), with forests </w:t>
      </w:r>
      <w:proofErr w:type="spellStart"/>
      <w:r>
        <w:t>NOMinated</w:t>
      </w:r>
      <w:proofErr w:type="spellEnd"/>
      <w:r>
        <w:t xml:space="preserve">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087D60D7" w14:textId="77777777" w:rsidR="00045A83" w:rsidRDefault="00053949" w:rsidP="005C1D5F">
      <w:pPr>
        <w:spacing w:line="240" w:lineRule="auto"/>
      </w:pPr>
      <w:r>
        <w:t> </w:t>
      </w:r>
    </w:p>
    <w:p w14:paraId="4CF8C284" w14:textId="77777777" w:rsidR="00045A83" w:rsidRDefault="00053949">
      <w:pPr>
        <w:pStyle w:val="Heading4"/>
      </w:pPr>
      <w:bookmarkStart w:id="278" w:name="X5fb2cedbae057dbd635e04fcb01269139a5122f"/>
      <w:bookmarkStart w:id="279" w:name="_Toc45753401"/>
      <w:r>
        <w:t>Monitoring sites and sub-basin characteristics</w:t>
      </w:r>
      <w:bookmarkEnd w:id="278"/>
      <w:bookmarkEnd w:id="279"/>
    </w:p>
    <w:p w14:paraId="7E4B1472" w14:textId="77777777" w:rsidR="00045A83" w:rsidRDefault="00053949">
      <w:r>
        <w:t>Six locations across the Leech Water Supply Area (LWSA) were set up as monitoring sites where vertical racks were installed to measure continuous stage and collect water samples as the rivers rose in response to precipitation events (Figure 14).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14:paraId="215C5918" w14:textId="77777777" w:rsidR="00045A83" w:rsidRDefault="00053949">
      <w:r>
        <w:lastRenderedPageBreak/>
        <w:t> </w:t>
      </w:r>
    </w:p>
    <w:p w14:paraId="6ED2B4F9" w14:textId="77777777" w:rsidR="00045A83" w:rsidRDefault="00053949" w:rsidP="005C1D5F">
      <w:pPr>
        <w:spacing w:line="240" w:lineRule="auto"/>
      </w:pPr>
      <w:r>
        <w:rPr>
          <w:noProof/>
        </w:rPr>
        <w:drawing>
          <wp:inline distT="0" distB="0" distL="0" distR="0" wp14:anchorId="6A547DEB" wp14:editId="466F81ED">
            <wp:extent cx="5943600" cy="5976414"/>
            <wp:effectExtent l="0" t="0" r="0" b="0"/>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943600" cy="5976414"/>
                    </a:xfrm>
                    <a:prstGeom prst="rect">
                      <a:avLst/>
                    </a:prstGeom>
                    <a:noFill/>
                    <a:ln w="9525">
                      <a:noFill/>
                      <a:headEnd/>
                      <a:tailEnd/>
                    </a:ln>
                  </pic:spPr>
                </pic:pic>
              </a:graphicData>
            </a:graphic>
          </wp:inline>
        </w:drawing>
      </w:r>
    </w:p>
    <w:p w14:paraId="2475AAB2" w14:textId="77777777" w:rsidR="00045A83" w:rsidRDefault="00053949" w:rsidP="005C1D5F">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51223A6A" w14:textId="77777777" w:rsidR="00045A83" w:rsidRDefault="00053949">
      <w:r>
        <w:t> </w:t>
      </w:r>
    </w:p>
    <w:p w14:paraId="2927E6DA" w14:textId="77777777" w:rsidR="00045A83" w:rsidRDefault="00053949">
      <w:r>
        <w:lastRenderedPageBreak/>
        <w:t xml:space="preserve">Weeks Creek (site 1), had the greatest proportion of wetland and open water compared to the other sub-basins (Table 9). Chris Creek (site 2) and Cragg Creek (site 4) had no metasedimentary parent material (Argillite-Metagraywacke or Metagraywacke). Cragg Creek, draining from the east, was the only sub-basin with </w:t>
      </w:r>
      <w:proofErr w:type="spellStart"/>
      <w:r>
        <w:t>preNOMinantly</w:t>
      </w:r>
      <w:proofErr w:type="spellEnd"/>
      <w:r>
        <w:t xml:space="preserve">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w:t>
      </w:r>
      <w:proofErr w:type="spellStart"/>
      <w:r>
        <w:t>preNOMinantly</w:t>
      </w:r>
      <w:proofErr w:type="spellEnd"/>
      <w:r>
        <w:t xml:space="preserve"> underlain by Argillite-Metagreywacke (metasedimentary parent material).</w:t>
      </w:r>
    </w:p>
    <w:p w14:paraId="7ACFF3B6" w14:textId="77777777" w:rsidR="005C1D5F" w:rsidRDefault="00053949">
      <w:pPr>
        <w:sectPr w:rsidR="005C1D5F" w:rsidSect="00053949">
          <w:pgSz w:w="12240" w:h="15840" w:code="1"/>
          <w:pgMar w:top="1440" w:right="1440" w:bottom="1440" w:left="1440" w:header="706" w:footer="706" w:gutter="0"/>
          <w:cols w:space="708"/>
          <w:titlePg/>
          <w:docGrid w:linePitch="326"/>
        </w:sectPr>
      </w:pPr>
      <w:r>
        <w:t> </w:t>
      </w:r>
    </w:p>
    <w:p w14:paraId="16C58801" w14:textId="77777777" w:rsidR="00045A83" w:rsidRDefault="00053949" w:rsidP="005C1D5F">
      <w:pPr>
        <w:spacing w:line="240" w:lineRule="auto"/>
      </w:pPr>
      <w:r>
        <w:lastRenderedPageBreak/>
        <w:t xml:space="preserve">Table 9: </w:t>
      </w:r>
      <w:r>
        <w:rPr>
          <w:i/>
        </w:rPr>
        <w:t>Watershed characteristics summary for study sites</w:t>
      </w:r>
    </w:p>
    <w:tbl>
      <w:tblPr>
        <w:tblW w:w="5000" w:type="pct"/>
        <w:tblLook w:val="07E0" w:firstRow="1" w:lastRow="1" w:firstColumn="1" w:lastColumn="1" w:noHBand="1" w:noVBand="1"/>
      </w:tblPr>
      <w:tblGrid>
        <w:gridCol w:w="4151"/>
        <w:gridCol w:w="1675"/>
        <w:gridCol w:w="1394"/>
        <w:gridCol w:w="1532"/>
        <w:gridCol w:w="1394"/>
        <w:gridCol w:w="1534"/>
        <w:gridCol w:w="1280"/>
      </w:tblGrid>
      <w:tr w:rsidR="005C1D5F" w:rsidRPr="005C1D5F" w14:paraId="3D441959" w14:textId="77777777" w:rsidTr="005C1D5F">
        <w:tc>
          <w:tcPr>
            <w:tcW w:w="1601" w:type="pct"/>
            <w:tcBorders>
              <w:bottom w:val="single" w:sz="0" w:space="0" w:color="auto"/>
            </w:tcBorders>
            <w:vAlign w:val="bottom"/>
          </w:tcPr>
          <w:p w14:paraId="32FF3D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Site number</w:t>
            </w:r>
          </w:p>
        </w:tc>
        <w:tc>
          <w:tcPr>
            <w:tcW w:w="646" w:type="pct"/>
            <w:tcBorders>
              <w:bottom w:val="single" w:sz="0" w:space="0" w:color="auto"/>
            </w:tcBorders>
            <w:vAlign w:val="bottom"/>
          </w:tcPr>
          <w:p w14:paraId="04ECAE0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w:t>
            </w:r>
          </w:p>
        </w:tc>
        <w:tc>
          <w:tcPr>
            <w:tcW w:w="538" w:type="pct"/>
            <w:tcBorders>
              <w:bottom w:val="single" w:sz="0" w:space="0" w:color="auto"/>
            </w:tcBorders>
            <w:vAlign w:val="bottom"/>
          </w:tcPr>
          <w:p w14:paraId="06DCCF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w:t>
            </w:r>
          </w:p>
        </w:tc>
        <w:tc>
          <w:tcPr>
            <w:tcW w:w="591" w:type="pct"/>
            <w:tcBorders>
              <w:bottom w:val="single" w:sz="0" w:space="0" w:color="auto"/>
            </w:tcBorders>
            <w:vAlign w:val="bottom"/>
          </w:tcPr>
          <w:p w14:paraId="601CF1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Borders>
              <w:bottom w:val="single" w:sz="0" w:space="0" w:color="auto"/>
            </w:tcBorders>
            <w:vAlign w:val="bottom"/>
          </w:tcPr>
          <w:p w14:paraId="5167739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Borders>
              <w:bottom w:val="single" w:sz="0" w:space="0" w:color="auto"/>
            </w:tcBorders>
            <w:vAlign w:val="bottom"/>
          </w:tcPr>
          <w:p w14:paraId="08C92A4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c>
          <w:tcPr>
            <w:tcW w:w="494" w:type="pct"/>
            <w:tcBorders>
              <w:bottom w:val="single" w:sz="0" w:space="0" w:color="auto"/>
            </w:tcBorders>
            <w:vAlign w:val="bottom"/>
          </w:tcPr>
          <w:p w14:paraId="28681D9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w:t>
            </w:r>
          </w:p>
        </w:tc>
      </w:tr>
      <w:tr w:rsidR="005C1D5F" w:rsidRPr="005C1D5F" w14:paraId="2FC3A2A6" w14:textId="77777777" w:rsidTr="005C1D5F">
        <w:tc>
          <w:tcPr>
            <w:tcW w:w="1601" w:type="pct"/>
          </w:tcPr>
          <w:p w14:paraId="788D4FF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Full Site name</w:t>
            </w:r>
          </w:p>
        </w:tc>
        <w:tc>
          <w:tcPr>
            <w:tcW w:w="646" w:type="pct"/>
          </w:tcPr>
          <w:p w14:paraId="604168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 Main Creek</w:t>
            </w:r>
          </w:p>
        </w:tc>
        <w:tc>
          <w:tcPr>
            <w:tcW w:w="538" w:type="pct"/>
          </w:tcPr>
          <w:p w14:paraId="4840E8D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 Creek</w:t>
            </w:r>
          </w:p>
        </w:tc>
        <w:tc>
          <w:tcPr>
            <w:tcW w:w="591" w:type="pct"/>
          </w:tcPr>
          <w:p w14:paraId="7D30D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Head</w:t>
            </w:r>
          </w:p>
        </w:tc>
        <w:tc>
          <w:tcPr>
            <w:tcW w:w="538" w:type="pct"/>
          </w:tcPr>
          <w:p w14:paraId="550474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 Creek</w:t>
            </w:r>
          </w:p>
        </w:tc>
        <w:tc>
          <w:tcPr>
            <w:tcW w:w="592" w:type="pct"/>
          </w:tcPr>
          <w:p w14:paraId="26F791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 Leech River</w:t>
            </w:r>
          </w:p>
        </w:tc>
        <w:tc>
          <w:tcPr>
            <w:tcW w:w="494" w:type="pct"/>
          </w:tcPr>
          <w:p w14:paraId="029F2E6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Tunnel</w:t>
            </w:r>
          </w:p>
        </w:tc>
      </w:tr>
      <w:tr w:rsidR="005C1D5F" w:rsidRPr="005C1D5F" w14:paraId="01DBF8AF" w14:textId="77777777" w:rsidTr="005C1D5F">
        <w:tc>
          <w:tcPr>
            <w:tcW w:w="1601" w:type="pct"/>
          </w:tcPr>
          <w:p w14:paraId="7F43787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Short-hand name (used throughout report)</w:t>
            </w:r>
          </w:p>
        </w:tc>
        <w:tc>
          <w:tcPr>
            <w:tcW w:w="646" w:type="pct"/>
          </w:tcPr>
          <w:p w14:paraId="5A7287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w:t>
            </w:r>
          </w:p>
        </w:tc>
        <w:tc>
          <w:tcPr>
            <w:tcW w:w="538" w:type="pct"/>
          </w:tcPr>
          <w:p w14:paraId="76D20590"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ChrisCrk</w:t>
            </w:r>
            <w:proofErr w:type="spellEnd"/>
          </w:p>
        </w:tc>
        <w:tc>
          <w:tcPr>
            <w:tcW w:w="591" w:type="pct"/>
          </w:tcPr>
          <w:p w14:paraId="722C69EF"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LeechHead</w:t>
            </w:r>
            <w:proofErr w:type="spellEnd"/>
          </w:p>
        </w:tc>
        <w:tc>
          <w:tcPr>
            <w:tcW w:w="538" w:type="pct"/>
          </w:tcPr>
          <w:p w14:paraId="2CE8E325"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CraggCrk</w:t>
            </w:r>
            <w:proofErr w:type="spellEnd"/>
          </w:p>
        </w:tc>
        <w:tc>
          <w:tcPr>
            <w:tcW w:w="592" w:type="pct"/>
          </w:tcPr>
          <w:p w14:paraId="7D5EDCE0"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WestLeech</w:t>
            </w:r>
            <w:proofErr w:type="spellEnd"/>
          </w:p>
        </w:tc>
        <w:tc>
          <w:tcPr>
            <w:tcW w:w="494" w:type="pct"/>
          </w:tcPr>
          <w:p w14:paraId="3B4C86C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Tunnel</w:t>
            </w:r>
          </w:p>
        </w:tc>
      </w:tr>
      <w:tr w:rsidR="005C1D5F" w:rsidRPr="005C1D5F" w14:paraId="535ACC4A" w14:textId="77777777" w:rsidTr="005C1D5F">
        <w:tc>
          <w:tcPr>
            <w:tcW w:w="1601" w:type="pct"/>
          </w:tcPr>
          <w:p w14:paraId="6EE00A5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Latitude</w:t>
            </w:r>
          </w:p>
        </w:tc>
        <w:tc>
          <w:tcPr>
            <w:tcW w:w="646" w:type="pct"/>
          </w:tcPr>
          <w:p w14:paraId="23FAAC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48.5757</w:t>
            </w:r>
          </w:p>
        </w:tc>
        <w:tc>
          <w:tcPr>
            <w:tcW w:w="538" w:type="pct"/>
          </w:tcPr>
          <w:p w14:paraId="62AD925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48.5774</w:t>
            </w:r>
          </w:p>
        </w:tc>
        <w:tc>
          <w:tcPr>
            <w:tcW w:w="591" w:type="pct"/>
          </w:tcPr>
          <w:p w14:paraId="37D333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48.5665</w:t>
            </w:r>
          </w:p>
        </w:tc>
        <w:tc>
          <w:tcPr>
            <w:tcW w:w="538" w:type="pct"/>
          </w:tcPr>
          <w:p w14:paraId="3C6D6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48.5478</w:t>
            </w:r>
          </w:p>
        </w:tc>
        <w:tc>
          <w:tcPr>
            <w:tcW w:w="592" w:type="pct"/>
          </w:tcPr>
          <w:p w14:paraId="4B2CEA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48.5069</w:t>
            </w:r>
          </w:p>
        </w:tc>
        <w:tc>
          <w:tcPr>
            <w:tcW w:w="494" w:type="pct"/>
          </w:tcPr>
          <w:p w14:paraId="1532A7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48.507</w:t>
            </w:r>
          </w:p>
        </w:tc>
      </w:tr>
      <w:tr w:rsidR="005C1D5F" w:rsidRPr="005C1D5F" w14:paraId="7C67E981" w14:textId="77777777" w:rsidTr="005C1D5F">
        <w:tc>
          <w:tcPr>
            <w:tcW w:w="1601" w:type="pct"/>
          </w:tcPr>
          <w:p w14:paraId="5D5C14A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Longitude</w:t>
            </w:r>
          </w:p>
        </w:tc>
        <w:tc>
          <w:tcPr>
            <w:tcW w:w="646" w:type="pct"/>
          </w:tcPr>
          <w:p w14:paraId="309199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-123.8456</w:t>
            </w:r>
          </w:p>
        </w:tc>
        <w:tc>
          <w:tcPr>
            <w:tcW w:w="538" w:type="pct"/>
          </w:tcPr>
          <w:p w14:paraId="5CADF7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-123.8403</w:t>
            </w:r>
          </w:p>
        </w:tc>
        <w:tc>
          <w:tcPr>
            <w:tcW w:w="591" w:type="pct"/>
          </w:tcPr>
          <w:p w14:paraId="18FE38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-123.8257</w:t>
            </w:r>
          </w:p>
        </w:tc>
        <w:tc>
          <w:tcPr>
            <w:tcW w:w="538" w:type="pct"/>
          </w:tcPr>
          <w:p w14:paraId="6BD24D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-123.7711</w:t>
            </w:r>
          </w:p>
        </w:tc>
        <w:tc>
          <w:tcPr>
            <w:tcW w:w="592" w:type="pct"/>
          </w:tcPr>
          <w:p w14:paraId="7E014C5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-123.7847</w:t>
            </w:r>
          </w:p>
        </w:tc>
        <w:tc>
          <w:tcPr>
            <w:tcW w:w="494" w:type="pct"/>
          </w:tcPr>
          <w:p w14:paraId="12DB26B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-123.7674</w:t>
            </w:r>
          </w:p>
        </w:tc>
      </w:tr>
      <w:tr w:rsidR="005C1D5F" w:rsidRPr="005C1D5F" w14:paraId="2C93ED15" w14:textId="77777777" w:rsidTr="005C1D5F">
        <w:tc>
          <w:tcPr>
            <w:tcW w:w="1601" w:type="pct"/>
          </w:tcPr>
          <w:p w14:paraId="3975E3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Elevation (m </w:t>
            </w:r>
            <w:proofErr w:type="spellStart"/>
            <w:r w:rsidRPr="005C1D5F">
              <w:rPr>
                <w:rFonts w:asciiTheme="minorHAnsi" w:hAnsiTheme="minorHAnsi" w:cstheme="minorHAnsi"/>
                <w:sz w:val="22"/>
                <w:szCs w:val="22"/>
              </w:rPr>
              <w:t>a.s.l</w:t>
            </w:r>
            <w:proofErr w:type="spellEnd"/>
            <w:r w:rsidRPr="005C1D5F">
              <w:rPr>
                <w:rFonts w:asciiTheme="minorHAnsi" w:hAnsiTheme="minorHAnsi" w:cstheme="minorHAnsi"/>
                <w:sz w:val="22"/>
                <w:szCs w:val="22"/>
              </w:rPr>
              <w:t>) at installation</w:t>
            </w:r>
          </w:p>
        </w:tc>
        <w:tc>
          <w:tcPr>
            <w:tcW w:w="646" w:type="pct"/>
          </w:tcPr>
          <w:p w14:paraId="7A9A77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521</w:t>
            </w:r>
          </w:p>
        </w:tc>
        <w:tc>
          <w:tcPr>
            <w:tcW w:w="538" w:type="pct"/>
          </w:tcPr>
          <w:p w14:paraId="12E508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522</w:t>
            </w:r>
          </w:p>
        </w:tc>
        <w:tc>
          <w:tcPr>
            <w:tcW w:w="591" w:type="pct"/>
          </w:tcPr>
          <w:p w14:paraId="777CAC0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476</w:t>
            </w:r>
          </w:p>
        </w:tc>
        <w:tc>
          <w:tcPr>
            <w:tcW w:w="538" w:type="pct"/>
          </w:tcPr>
          <w:p w14:paraId="04E016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509</w:t>
            </w:r>
          </w:p>
        </w:tc>
        <w:tc>
          <w:tcPr>
            <w:tcW w:w="592" w:type="pct"/>
          </w:tcPr>
          <w:p w14:paraId="23BFBEF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248</w:t>
            </w:r>
          </w:p>
        </w:tc>
        <w:tc>
          <w:tcPr>
            <w:tcW w:w="494" w:type="pct"/>
          </w:tcPr>
          <w:p w14:paraId="0E0D3A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207</w:t>
            </w:r>
          </w:p>
        </w:tc>
      </w:tr>
      <w:tr w:rsidR="005C1D5F" w:rsidRPr="005C1D5F" w14:paraId="2B6497DE" w14:textId="77777777" w:rsidTr="005C1D5F">
        <w:tc>
          <w:tcPr>
            <w:tcW w:w="1601" w:type="pct"/>
          </w:tcPr>
          <w:p w14:paraId="41FB18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Sub-basin Class</w:t>
            </w:r>
          </w:p>
        </w:tc>
        <w:tc>
          <w:tcPr>
            <w:tcW w:w="646" w:type="pct"/>
          </w:tcPr>
          <w:p w14:paraId="58F4E49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38" w:type="pct"/>
          </w:tcPr>
          <w:p w14:paraId="45F36C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91" w:type="pct"/>
          </w:tcPr>
          <w:p w14:paraId="269806F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 (headwater)</w:t>
            </w:r>
          </w:p>
        </w:tc>
        <w:tc>
          <w:tcPr>
            <w:tcW w:w="538" w:type="pct"/>
          </w:tcPr>
          <w:p w14:paraId="314FC58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592" w:type="pct"/>
          </w:tcPr>
          <w:p w14:paraId="5C590AA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494" w:type="pct"/>
          </w:tcPr>
          <w:p w14:paraId="5EF9ACB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Outlet (mainstem)</w:t>
            </w:r>
          </w:p>
        </w:tc>
      </w:tr>
      <w:tr w:rsidR="005C1D5F" w:rsidRPr="005C1D5F" w14:paraId="1A7575CF" w14:textId="77777777" w:rsidTr="005C1D5F">
        <w:tc>
          <w:tcPr>
            <w:tcW w:w="1601" w:type="pct"/>
          </w:tcPr>
          <w:p w14:paraId="4D22E4E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Strahler order</w:t>
            </w:r>
          </w:p>
        </w:tc>
        <w:tc>
          <w:tcPr>
            <w:tcW w:w="646" w:type="pct"/>
          </w:tcPr>
          <w:p w14:paraId="4EB385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Pr>
          <w:p w14:paraId="581AF9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DD29B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38" w:type="pct"/>
          </w:tcPr>
          <w:p w14:paraId="339BEE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Pr>
          <w:p w14:paraId="0010DA7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494" w:type="pct"/>
          </w:tcPr>
          <w:p w14:paraId="21998A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r>
      <w:tr w:rsidR="005C1D5F" w:rsidRPr="005C1D5F" w14:paraId="4C5CD651" w14:textId="77777777" w:rsidTr="005C1D5F">
        <w:tc>
          <w:tcPr>
            <w:tcW w:w="1601" w:type="pct"/>
          </w:tcPr>
          <w:p w14:paraId="273557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Drainage area (</w:t>
            </w:r>
            <w:proofErr w:type="spellStart"/>
            <w:r w:rsidRPr="005C1D5F">
              <w:rPr>
                <w:rFonts w:asciiTheme="minorHAnsi" w:hAnsiTheme="minorHAnsi" w:cstheme="minorHAnsi"/>
                <w:sz w:val="22"/>
                <w:szCs w:val="22"/>
              </w:rPr>
              <w:t>km2</w:t>
            </w:r>
            <w:proofErr w:type="spellEnd"/>
            <w:r w:rsidRPr="005C1D5F">
              <w:rPr>
                <w:rFonts w:asciiTheme="minorHAnsi" w:hAnsiTheme="minorHAnsi" w:cstheme="minorHAnsi"/>
                <w:sz w:val="22"/>
                <w:szCs w:val="22"/>
              </w:rPr>
              <w:t>)</w:t>
            </w:r>
          </w:p>
        </w:tc>
        <w:tc>
          <w:tcPr>
            <w:tcW w:w="646" w:type="pct"/>
          </w:tcPr>
          <w:p w14:paraId="4461E0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11.5</w:t>
            </w:r>
          </w:p>
        </w:tc>
        <w:tc>
          <w:tcPr>
            <w:tcW w:w="538" w:type="pct"/>
          </w:tcPr>
          <w:p w14:paraId="79EBF18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c>
          <w:tcPr>
            <w:tcW w:w="591" w:type="pct"/>
          </w:tcPr>
          <w:p w14:paraId="6B9D44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20.6</w:t>
            </w:r>
          </w:p>
        </w:tc>
        <w:tc>
          <w:tcPr>
            <w:tcW w:w="538" w:type="pct"/>
          </w:tcPr>
          <w:p w14:paraId="0B494E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28.1</w:t>
            </w:r>
          </w:p>
        </w:tc>
        <w:tc>
          <w:tcPr>
            <w:tcW w:w="592" w:type="pct"/>
          </w:tcPr>
          <w:p w14:paraId="165F822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20.9</w:t>
            </w:r>
          </w:p>
        </w:tc>
        <w:tc>
          <w:tcPr>
            <w:tcW w:w="494" w:type="pct"/>
          </w:tcPr>
          <w:p w14:paraId="691100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95.3</w:t>
            </w:r>
          </w:p>
        </w:tc>
      </w:tr>
      <w:tr w:rsidR="005C1D5F" w:rsidRPr="005C1D5F" w14:paraId="33A49A4B" w14:textId="77777777" w:rsidTr="005C1D5F">
        <w:tc>
          <w:tcPr>
            <w:tcW w:w="1601" w:type="pct"/>
          </w:tcPr>
          <w:p w14:paraId="2096BBF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cover (%)</w:t>
            </w:r>
          </w:p>
        </w:tc>
        <w:tc>
          <w:tcPr>
            <w:tcW w:w="646" w:type="pct"/>
          </w:tcPr>
          <w:p w14:paraId="51B4D03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94.5</w:t>
            </w:r>
          </w:p>
        </w:tc>
        <w:tc>
          <w:tcPr>
            <w:tcW w:w="538" w:type="pct"/>
          </w:tcPr>
          <w:p w14:paraId="20A482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99</w:t>
            </w:r>
          </w:p>
        </w:tc>
        <w:tc>
          <w:tcPr>
            <w:tcW w:w="591" w:type="pct"/>
          </w:tcPr>
          <w:p w14:paraId="6226D5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96.6</w:t>
            </w:r>
          </w:p>
        </w:tc>
        <w:tc>
          <w:tcPr>
            <w:tcW w:w="538" w:type="pct"/>
          </w:tcPr>
          <w:p w14:paraId="06E31F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97.8</w:t>
            </w:r>
          </w:p>
        </w:tc>
        <w:tc>
          <w:tcPr>
            <w:tcW w:w="592" w:type="pct"/>
          </w:tcPr>
          <w:p w14:paraId="523D9D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98.5</w:t>
            </w:r>
          </w:p>
        </w:tc>
        <w:tc>
          <w:tcPr>
            <w:tcW w:w="494" w:type="pct"/>
          </w:tcPr>
          <w:p w14:paraId="20C153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97.6</w:t>
            </w:r>
          </w:p>
        </w:tc>
      </w:tr>
      <w:tr w:rsidR="005C1D5F" w:rsidRPr="005C1D5F" w14:paraId="1C4B1D26" w14:textId="77777777" w:rsidTr="005C1D5F">
        <w:tc>
          <w:tcPr>
            <w:tcW w:w="1601" w:type="pct"/>
          </w:tcPr>
          <w:p w14:paraId="4CBFFE5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Wetland cover (%)</w:t>
            </w:r>
          </w:p>
        </w:tc>
        <w:tc>
          <w:tcPr>
            <w:tcW w:w="646" w:type="pct"/>
          </w:tcPr>
          <w:p w14:paraId="7C8E552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c>
          <w:tcPr>
            <w:tcW w:w="538" w:type="pct"/>
          </w:tcPr>
          <w:p w14:paraId="7B65C6C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0.8</w:t>
            </w:r>
          </w:p>
        </w:tc>
        <w:tc>
          <w:tcPr>
            <w:tcW w:w="591" w:type="pct"/>
          </w:tcPr>
          <w:p w14:paraId="0A87CC3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2.6</w:t>
            </w:r>
          </w:p>
        </w:tc>
        <w:tc>
          <w:tcPr>
            <w:tcW w:w="538" w:type="pct"/>
          </w:tcPr>
          <w:p w14:paraId="16B105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592" w:type="pct"/>
          </w:tcPr>
          <w:p w14:paraId="2034DA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494" w:type="pct"/>
          </w:tcPr>
          <w:p w14:paraId="26AB7F9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r>
      <w:tr w:rsidR="005C1D5F" w:rsidRPr="005C1D5F" w14:paraId="76CBDED8" w14:textId="77777777" w:rsidTr="005C1D5F">
        <w:tc>
          <w:tcPr>
            <w:tcW w:w="1601" w:type="pct"/>
          </w:tcPr>
          <w:p w14:paraId="08AA0B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Open water coverage (%)</w:t>
            </w:r>
          </w:p>
        </w:tc>
        <w:tc>
          <w:tcPr>
            <w:tcW w:w="646" w:type="pct"/>
          </w:tcPr>
          <w:p w14:paraId="7E825F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c>
          <w:tcPr>
            <w:tcW w:w="538" w:type="pct"/>
          </w:tcPr>
          <w:p w14:paraId="6A9C48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91" w:type="pct"/>
          </w:tcPr>
          <w:p w14:paraId="08A8B1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1.8</w:t>
            </w:r>
          </w:p>
        </w:tc>
        <w:tc>
          <w:tcPr>
            <w:tcW w:w="538" w:type="pct"/>
          </w:tcPr>
          <w:p w14:paraId="4AB81A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c>
          <w:tcPr>
            <w:tcW w:w="592" w:type="pct"/>
          </w:tcPr>
          <w:p w14:paraId="13DE3F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0.3</w:t>
            </w:r>
          </w:p>
        </w:tc>
        <w:tc>
          <w:tcPr>
            <w:tcW w:w="494" w:type="pct"/>
          </w:tcPr>
          <w:p w14:paraId="502D596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7D63A19A" w14:textId="77777777" w:rsidTr="005C1D5F">
        <w:tc>
          <w:tcPr>
            <w:tcW w:w="1601" w:type="pct"/>
          </w:tcPr>
          <w:p w14:paraId="0630EC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Average slope (degrees)</w:t>
            </w:r>
          </w:p>
        </w:tc>
        <w:tc>
          <w:tcPr>
            <w:tcW w:w="646" w:type="pct"/>
          </w:tcPr>
          <w:p w14:paraId="1DE116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9.1</w:t>
            </w:r>
          </w:p>
        </w:tc>
        <w:tc>
          <w:tcPr>
            <w:tcW w:w="538" w:type="pct"/>
          </w:tcPr>
          <w:p w14:paraId="5F26F1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10.5</w:t>
            </w:r>
          </w:p>
        </w:tc>
        <w:tc>
          <w:tcPr>
            <w:tcW w:w="591" w:type="pct"/>
          </w:tcPr>
          <w:p w14:paraId="741240A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10.2</w:t>
            </w:r>
          </w:p>
        </w:tc>
        <w:tc>
          <w:tcPr>
            <w:tcW w:w="538" w:type="pct"/>
          </w:tcPr>
          <w:p w14:paraId="7B47397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w:t>
            </w:r>
          </w:p>
        </w:tc>
        <w:tc>
          <w:tcPr>
            <w:tcW w:w="592" w:type="pct"/>
          </w:tcPr>
          <w:p w14:paraId="767421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11.3</w:t>
            </w:r>
          </w:p>
        </w:tc>
        <w:tc>
          <w:tcPr>
            <w:tcW w:w="494" w:type="pct"/>
          </w:tcPr>
          <w:p w14:paraId="6042CA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11.8</w:t>
            </w:r>
          </w:p>
        </w:tc>
      </w:tr>
      <w:tr w:rsidR="005C1D5F" w:rsidRPr="005C1D5F" w14:paraId="5A2A3F84" w14:textId="77777777" w:rsidTr="005C1D5F">
        <w:tc>
          <w:tcPr>
            <w:tcW w:w="1601" w:type="pct"/>
          </w:tcPr>
          <w:p w14:paraId="723B96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Standard dev. of mean slope (degrees)</w:t>
            </w:r>
          </w:p>
        </w:tc>
        <w:tc>
          <w:tcPr>
            <w:tcW w:w="646" w:type="pct"/>
          </w:tcPr>
          <w:p w14:paraId="730847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w:t>
            </w:r>
          </w:p>
        </w:tc>
        <w:tc>
          <w:tcPr>
            <w:tcW w:w="538" w:type="pct"/>
          </w:tcPr>
          <w:p w14:paraId="1FA9AF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6.2</w:t>
            </w:r>
          </w:p>
        </w:tc>
        <w:tc>
          <w:tcPr>
            <w:tcW w:w="591" w:type="pct"/>
          </w:tcPr>
          <w:p w14:paraId="4BC8B3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7.1</w:t>
            </w:r>
          </w:p>
        </w:tc>
        <w:tc>
          <w:tcPr>
            <w:tcW w:w="538" w:type="pct"/>
          </w:tcPr>
          <w:p w14:paraId="6D99BE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c>
          <w:tcPr>
            <w:tcW w:w="592" w:type="pct"/>
          </w:tcPr>
          <w:p w14:paraId="3E1E346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7.9</w:t>
            </w:r>
          </w:p>
        </w:tc>
        <w:tc>
          <w:tcPr>
            <w:tcW w:w="494" w:type="pct"/>
          </w:tcPr>
          <w:p w14:paraId="27CC0D6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8.5</w:t>
            </w:r>
          </w:p>
        </w:tc>
      </w:tr>
      <w:tr w:rsidR="005C1D5F" w:rsidRPr="005C1D5F" w14:paraId="5CCFE360" w14:textId="77777777" w:rsidTr="005C1D5F">
        <w:tc>
          <w:tcPr>
            <w:tcW w:w="1601" w:type="pct"/>
          </w:tcPr>
          <w:p w14:paraId="21D39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Median slope (degrees)</w:t>
            </w:r>
          </w:p>
        </w:tc>
        <w:tc>
          <w:tcPr>
            <w:tcW w:w="646" w:type="pct"/>
          </w:tcPr>
          <w:p w14:paraId="4EA502D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w:t>
            </w:r>
          </w:p>
        </w:tc>
        <w:tc>
          <w:tcPr>
            <w:tcW w:w="538" w:type="pct"/>
          </w:tcPr>
          <w:p w14:paraId="2B6B97E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c>
          <w:tcPr>
            <w:tcW w:w="591" w:type="pct"/>
          </w:tcPr>
          <w:p w14:paraId="59AF34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38" w:type="pct"/>
          </w:tcPr>
          <w:p w14:paraId="3180424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92" w:type="pct"/>
          </w:tcPr>
          <w:p w14:paraId="207B0F4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494" w:type="pct"/>
          </w:tcPr>
          <w:p w14:paraId="2C0527A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r>
      <w:tr w:rsidR="005C1D5F" w:rsidRPr="005C1D5F" w14:paraId="69A49077" w14:textId="77777777" w:rsidTr="005C1D5F">
        <w:tc>
          <w:tcPr>
            <w:tcW w:w="1601" w:type="pct"/>
          </w:tcPr>
          <w:p w14:paraId="2E52B7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Maximum slope (degrees)</w:t>
            </w:r>
          </w:p>
        </w:tc>
        <w:tc>
          <w:tcPr>
            <w:tcW w:w="646" w:type="pct"/>
          </w:tcPr>
          <w:p w14:paraId="364F3E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w:t>
            </w:r>
          </w:p>
        </w:tc>
        <w:tc>
          <w:tcPr>
            <w:tcW w:w="538" w:type="pct"/>
          </w:tcPr>
          <w:p w14:paraId="192E9D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38</w:t>
            </w:r>
          </w:p>
        </w:tc>
        <w:tc>
          <w:tcPr>
            <w:tcW w:w="591" w:type="pct"/>
          </w:tcPr>
          <w:p w14:paraId="2C55BF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w:t>
            </w:r>
          </w:p>
        </w:tc>
        <w:tc>
          <w:tcPr>
            <w:tcW w:w="538" w:type="pct"/>
          </w:tcPr>
          <w:p w14:paraId="70B009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40</w:t>
            </w:r>
          </w:p>
        </w:tc>
        <w:tc>
          <w:tcPr>
            <w:tcW w:w="592" w:type="pct"/>
          </w:tcPr>
          <w:p w14:paraId="2C7544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w:t>
            </w:r>
          </w:p>
        </w:tc>
        <w:tc>
          <w:tcPr>
            <w:tcW w:w="494" w:type="pct"/>
          </w:tcPr>
          <w:p w14:paraId="29E24CA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r>
      <w:tr w:rsidR="005C1D5F" w:rsidRPr="005C1D5F" w14:paraId="5A0F23C0" w14:textId="77777777" w:rsidTr="005C1D5F">
        <w:tc>
          <w:tcPr>
            <w:tcW w:w="1601" w:type="pct"/>
          </w:tcPr>
          <w:p w14:paraId="69471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Parent Material</w:t>
            </w:r>
          </w:p>
        </w:tc>
        <w:tc>
          <w:tcPr>
            <w:tcW w:w="646" w:type="pct"/>
          </w:tcPr>
          <w:p w14:paraId="6820B44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9B014E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031FB6D9"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2B641C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550649CF"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6D4A64EF"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9320D30" w14:textId="77777777" w:rsidTr="005C1D5F">
        <w:tc>
          <w:tcPr>
            <w:tcW w:w="1601" w:type="pct"/>
          </w:tcPr>
          <w:p w14:paraId="11DB7191"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Wark</w:t>
            </w:r>
            <w:proofErr w:type="spellEnd"/>
            <w:r w:rsidRPr="005C1D5F">
              <w:rPr>
                <w:rFonts w:asciiTheme="minorHAnsi" w:hAnsiTheme="minorHAnsi" w:cstheme="minorHAnsi"/>
                <w:sz w:val="22"/>
                <w:szCs w:val="22"/>
              </w:rPr>
              <w:t>-Gneiss (%)</w:t>
            </w:r>
          </w:p>
        </w:tc>
        <w:tc>
          <w:tcPr>
            <w:tcW w:w="646" w:type="pct"/>
          </w:tcPr>
          <w:p w14:paraId="2AA081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13.6</w:t>
            </w:r>
          </w:p>
        </w:tc>
        <w:tc>
          <w:tcPr>
            <w:tcW w:w="538" w:type="pct"/>
          </w:tcPr>
          <w:p w14:paraId="6AA6ED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44.9</w:t>
            </w:r>
          </w:p>
        </w:tc>
        <w:tc>
          <w:tcPr>
            <w:tcW w:w="591" w:type="pct"/>
          </w:tcPr>
          <w:p w14:paraId="20E1AD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20.5</w:t>
            </w:r>
          </w:p>
        </w:tc>
        <w:tc>
          <w:tcPr>
            <w:tcW w:w="538" w:type="pct"/>
          </w:tcPr>
          <w:p w14:paraId="0CCB9D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77.6</w:t>
            </w:r>
          </w:p>
        </w:tc>
        <w:tc>
          <w:tcPr>
            <w:tcW w:w="592" w:type="pct"/>
          </w:tcPr>
          <w:p w14:paraId="7A7219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063A649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30.6</w:t>
            </w:r>
          </w:p>
        </w:tc>
      </w:tr>
      <w:tr w:rsidR="005C1D5F" w:rsidRPr="005C1D5F" w14:paraId="054AA426" w14:textId="77777777" w:rsidTr="005C1D5F">
        <w:tc>
          <w:tcPr>
            <w:tcW w:w="1601" w:type="pct"/>
          </w:tcPr>
          <w:p w14:paraId="6030A87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Argillite-Metagreywacke (%)</w:t>
            </w:r>
          </w:p>
        </w:tc>
        <w:tc>
          <w:tcPr>
            <w:tcW w:w="646" w:type="pct"/>
          </w:tcPr>
          <w:p w14:paraId="45BC39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64.2</w:t>
            </w:r>
          </w:p>
        </w:tc>
        <w:tc>
          <w:tcPr>
            <w:tcW w:w="538" w:type="pct"/>
          </w:tcPr>
          <w:p w14:paraId="60F49E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3654DC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42.1</w:t>
            </w:r>
          </w:p>
        </w:tc>
        <w:tc>
          <w:tcPr>
            <w:tcW w:w="538" w:type="pct"/>
          </w:tcPr>
          <w:p w14:paraId="0064F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3DB4D8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76.8</w:t>
            </w:r>
          </w:p>
        </w:tc>
        <w:tc>
          <w:tcPr>
            <w:tcW w:w="494" w:type="pct"/>
          </w:tcPr>
          <w:p w14:paraId="5DE069E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45.1</w:t>
            </w:r>
          </w:p>
        </w:tc>
      </w:tr>
      <w:tr w:rsidR="005C1D5F" w:rsidRPr="005C1D5F" w14:paraId="4843A53D" w14:textId="77777777" w:rsidTr="005C1D5F">
        <w:tc>
          <w:tcPr>
            <w:tcW w:w="1601" w:type="pct"/>
          </w:tcPr>
          <w:p w14:paraId="1B87FD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Metagreywacke (%)</w:t>
            </w:r>
          </w:p>
        </w:tc>
        <w:tc>
          <w:tcPr>
            <w:tcW w:w="646" w:type="pct"/>
          </w:tcPr>
          <w:p w14:paraId="4B0B69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0FED5A9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1FB9F4C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3BEF610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96A76B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7.2</w:t>
            </w:r>
          </w:p>
        </w:tc>
        <w:tc>
          <w:tcPr>
            <w:tcW w:w="494" w:type="pct"/>
          </w:tcPr>
          <w:p w14:paraId="3458A8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r>
      <w:tr w:rsidR="005C1D5F" w:rsidRPr="005C1D5F" w14:paraId="3D3E219A" w14:textId="77777777" w:rsidTr="005C1D5F">
        <w:tc>
          <w:tcPr>
            <w:tcW w:w="1601" w:type="pct"/>
          </w:tcPr>
          <w:p w14:paraId="6626DDF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Chert-Argillite-Volcanic (%)</w:t>
            </w:r>
          </w:p>
        </w:tc>
        <w:tc>
          <w:tcPr>
            <w:tcW w:w="646" w:type="pct"/>
          </w:tcPr>
          <w:p w14:paraId="7C1F22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22.2</w:t>
            </w:r>
          </w:p>
        </w:tc>
        <w:tc>
          <w:tcPr>
            <w:tcW w:w="538" w:type="pct"/>
          </w:tcPr>
          <w:p w14:paraId="51694EB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55.1</w:t>
            </w:r>
          </w:p>
        </w:tc>
        <w:tc>
          <w:tcPr>
            <w:tcW w:w="591" w:type="pct"/>
          </w:tcPr>
          <w:p w14:paraId="4FFCC8B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37.4</w:t>
            </w:r>
          </w:p>
        </w:tc>
        <w:tc>
          <w:tcPr>
            <w:tcW w:w="538" w:type="pct"/>
          </w:tcPr>
          <w:p w14:paraId="2FAD34A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22.4</w:t>
            </w:r>
          </w:p>
        </w:tc>
        <w:tc>
          <w:tcPr>
            <w:tcW w:w="592" w:type="pct"/>
          </w:tcPr>
          <w:p w14:paraId="22CAB8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6029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17.9</w:t>
            </w:r>
          </w:p>
        </w:tc>
      </w:tr>
      <w:tr w:rsidR="005C1D5F" w:rsidRPr="005C1D5F" w14:paraId="6F4E500F" w14:textId="77777777" w:rsidTr="005C1D5F">
        <w:tc>
          <w:tcPr>
            <w:tcW w:w="1601" w:type="pct"/>
          </w:tcPr>
          <w:p w14:paraId="139BD52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Metchosin </w:t>
            </w:r>
            <w:proofErr w:type="spellStart"/>
            <w:r w:rsidRPr="005C1D5F">
              <w:rPr>
                <w:rFonts w:asciiTheme="minorHAnsi" w:hAnsiTheme="minorHAnsi" w:cstheme="minorHAnsi"/>
                <w:sz w:val="22"/>
                <w:szCs w:val="22"/>
              </w:rPr>
              <w:t>Volcanics</w:t>
            </w:r>
            <w:proofErr w:type="spellEnd"/>
            <w:r w:rsidRPr="005C1D5F">
              <w:rPr>
                <w:rFonts w:asciiTheme="minorHAnsi" w:hAnsiTheme="minorHAnsi" w:cstheme="minorHAnsi"/>
                <w:sz w:val="22"/>
                <w:szCs w:val="22"/>
              </w:rPr>
              <w:t xml:space="preserve"> (%)</w:t>
            </w:r>
          </w:p>
        </w:tc>
        <w:tc>
          <w:tcPr>
            <w:tcW w:w="646" w:type="pct"/>
          </w:tcPr>
          <w:p w14:paraId="5C4C381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30FBF4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3E2A4E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822BA3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74F44F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494" w:type="pct"/>
          </w:tcPr>
          <w:p w14:paraId="6716C3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r>
      <w:tr w:rsidR="005C1D5F" w:rsidRPr="005C1D5F" w14:paraId="198780BA" w14:textId="77777777" w:rsidTr="005C1D5F">
        <w:tc>
          <w:tcPr>
            <w:tcW w:w="1601" w:type="pct"/>
          </w:tcPr>
          <w:p w14:paraId="2A62446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Gabbro Stocks (Sooke-Gabbro, %)</w:t>
            </w:r>
          </w:p>
        </w:tc>
        <w:tc>
          <w:tcPr>
            <w:tcW w:w="646" w:type="pct"/>
          </w:tcPr>
          <w:p w14:paraId="16E75E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452D364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7287AD5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5A11A5E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7215FA2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02AEB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31CDB3BD" w14:textId="77777777" w:rsidTr="005C1D5F">
        <w:tc>
          <w:tcPr>
            <w:tcW w:w="1601" w:type="pct"/>
          </w:tcPr>
          <w:p w14:paraId="7E622B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Harvest History</w:t>
            </w:r>
          </w:p>
        </w:tc>
        <w:tc>
          <w:tcPr>
            <w:tcW w:w="646" w:type="pct"/>
          </w:tcPr>
          <w:p w14:paraId="1738FA3A"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FE4472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738B8DD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BCC908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01D1396D"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5294CEC8"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5EEE95E" w14:textId="77777777" w:rsidTr="005C1D5F">
        <w:tc>
          <w:tcPr>
            <w:tcW w:w="1601" w:type="pct"/>
          </w:tcPr>
          <w:p w14:paraId="3B75256A"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1980s</w:t>
            </w:r>
            <w:proofErr w:type="spellEnd"/>
            <w:r w:rsidRPr="005C1D5F">
              <w:rPr>
                <w:rFonts w:asciiTheme="minorHAnsi" w:hAnsiTheme="minorHAnsi" w:cstheme="minorHAnsi"/>
                <w:sz w:val="22"/>
                <w:szCs w:val="22"/>
              </w:rPr>
              <w:t xml:space="preserve"> forest harvest (%)</w:t>
            </w:r>
          </w:p>
        </w:tc>
        <w:tc>
          <w:tcPr>
            <w:tcW w:w="646" w:type="pct"/>
          </w:tcPr>
          <w:p w14:paraId="18291F7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11.2</w:t>
            </w:r>
          </w:p>
        </w:tc>
        <w:tc>
          <w:tcPr>
            <w:tcW w:w="538" w:type="pct"/>
          </w:tcPr>
          <w:p w14:paraId="7CA9B8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56.3</w:t>
            </w:r>
          </w:p>
        </w:tc>
        <w:tc>
          <w:tcPr>
            <w:tcW w:w="591" w:type="pct"/>
          </w:tcPr>
          <w:p w14:paraId="162856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28.6</w:t>
            </w:r>
          </w:p>
        </w:tc>
        <w:tc>
          <w:tcPr>
            <w:tcW w:w="538" w:type="pct"/>
          </w:tcPr>
          <w:p w14:paraId="249DB0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30.8</w:t>
            </w:r>
          </w:p>
        </w:tc>
        <w:tc>
          <w:tcPr>
            <w:tcW w:w="592" w:type="pct"/>
          </w:tcPr>
          <w:p w14:paraId="5095801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21.6</w:t>
            </w:r>
          </w:p>
        </w:tc>
        <w:tc>
          <w:tcPr>
            <w:tcW w:w="494" w:type="pct"/>
          </w:tcPr>
          <w:p w14:paraId="125FF2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24.2</w:t>
            </w:r>
          </w:p>
        </w:tc>
      </w:tr>
      <w:tr w:rsidR="005C1D5F" w:rsidRPr="005C1D5F" w14:paraId="15194574" w14:textId="77777777" w:rsidTr="005C1D5F">
        <w:tc>
          <w:tcPr>
            <w:tcW w:w="1601" w:type="pct"/>
          </w:tcPr>
          <w:p w14:paraId="397B65EF"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1990s</w:t>
            </w:r>
            <w:proofErr w:type="spellEnd"/>
            <w:r w:rsidRPr="005C1D5F">
              <w:rPr>
                <w:rFonts w:asciiTheme="minorHAnsi" w:hAnsiTheme="minorHAnsi" w:cstheme="minorHAnsi"/>
                <w:sz w:val="22"/>
                <w:szCs w:val="22"/>
              </w:rPr>
              <w:t xml:space="preserve"> forest harvest (%)</w:t>
            </w:r>
          </w:p>
        </w:tc>
        <w:tc>
          <w:tcPr>
            <w:tcW w:w="646" w:type="pct"/>
          </w:tcPr>
          <w:p w14:paraId="4E0250C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11.7</w:t>
            </w:r>
          </w:p>
        </w:tc>
        <w:tc>
          <w:tcPr>
            <w:tcW w:w="538" w:type="pct"/>
          </w:tcPr>
          <w:p w14:paraId="49E28D2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34F0D3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w:t>
            </w:r>
          </w:p>
        </w:tc>
        <w:tc>
          <w:tcPr>
            <w:tcW w:w="538" w:type="pct"/>
          </w:tcPr>
          <w:p w14:paraId="5ABA68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8.7</w:t>
            </w:r>
          </w:p>
        </w:tc>
        <w:tc>
          <w:tcPr>
            <w:tcW w:w="592" w:type="pct"/>
          </w:tcPr>
          <w:p w14:paraId="3C488D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494" w:type="pct"/>
          </w:tcPr>
          <w:p w14:paraId="467BC3F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r>
      <w:tr w:rsidR="005C1D5F" w:rsidRPr="005C1D5F" w14:paraId="362B4E11" w14:textId="77777777" w:rsidTr="005C1D5F">
        <w:tc>
          <w:tcPr>
            <w:tcW w:w="1601" w:type="pct"/>
          </w:tcPr>
          <w:p w14:paraId="058A3681"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2000s</w:t>
            </w:r>
            <w:proofErr w:type="spellEnd"/>
            <w:r w:rsidRPr="005C1D5F">
              <w:rPr>
                <w:rFonts w:asciiTheme="minorHAnsi" w:hAnsiTheme="minorHAnsi" w:cstheme="minorHAnsi"/>
                <w:sz w:val="22"/>
                <w:szCs w:val="22"/>
              </w:rPr>
              <w:t xml:space="preserve"> forest harvest (%)</w:t>
            </w:r>
          </w:p>
        </w:tc>
        <w:tc>
          <w:tcPr>
            <w:tcW w:w="646" w:type="pct"/>
          </w:tcPr>
          <w:p w14:paraId="2259B1A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w:t>
            </w:r>
          </w:p>
        </w:tc>
        <w:tc>
          <w:tcPr>
            <w:tcW w:w="538" w:type="pct"/>
          </w:tcPr>
          <w:p w14:paraId="660135B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3.4</w:t>
            </w:r>
          </w:p>
        </w:tc>
        <w:tc>
          <w:tcPr>
            <w:tcW w:w="591" w:type="pct"/>
          </w:tcPr>
          <w:p w14:paraId="5777D7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4.1</w:t>
            </w:r>
          </w:p>
        </w:tc>
        <w:tc>
          <w:tcPr>
            <w:tcW w:w="538" w:type="pct"/>
          </w:tcPr>
          <w:p w14:paraId="2B99C1E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592" w:type="pct"/>
          </w:tcPr>
          <w:p w14:paraId="44B125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494" w:type="pct"/>
          </w:tcPr>
          <w:p w14:paraId="5AF64E6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r>
      <w:tr w:rsidR="005C1D5F" w:rsidRPr="005C1D5F" w14:paraId="57C4D344" w14:textId="77777777" w:rsidTr="005C1D5F">
        <w:tc>
          <w:tcPr>
            <w:tcW w:w="1601" w:type="pct"/>
          </w:tcPr>
          <w:p w14:paraId="365EAA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2010 &amp; 2011 forest harvest (%)</w:t>
            </w:r>
          </w:p>
        </w:tc>
        <w:tc>
          <w:tcPr>
            <w:tcW w:w="646" w:type="pct"/>
          </w:tcPr>
          <w:p w14:paraId="68D054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38" w:type="pct"/>
          </w:tcPr>
          <w:p w14:paraId="1B4AD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03E99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538" w:type="pct"/>
          </w:tcPr>
          <w:p w14:paraId="1C9199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c>
          <w:tcPr>
            <w:tcW w:w="592" w:type="pct"/>
          </w:tcPr>
          <w:p w14:paraId="18C75E0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0.1</w:t>
            </w:r>
          </w:p>
        </w:tc>
        <w:tc>
          <w:tcPr>
            <w:tcW w:w="494" w:type="pct"/>
          </w:tcPr>
          <w:p w14:paraId="336F816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r>
    </w:tbl>
    <w:p w14:paraId="34E9B909" w14:textId="77777777" w:rsidR="005C1D5F" w:rsidRDefault="005C1D5F">
      <w:pPr>
        <w:sectPr w:rsidR="005C1D5F" w:rsidSect="005C1D5F">
          <w:pgSz w:w="15840" w:h="12240" w:orient="landscape" w:code="1"/>
          <w:pgMar w:top="1440" w:right="1440" w:bottom="1440" w:left="1440" w:header="706" w:footer="706" w:gutter="0"/>
          <w:cols w:space="708"/>
          <w:titlePg/>
          <w:docGrid w:linePitch="326"/>
        </w:sectPr>
      </w:pPr>
    </w:p>
    <w:p w14:paraId="056C663D" w14:textId="77777777" w:rsidR="00045A83" w:rsidRDefault="00053949">
      <w:r>
        <w:rPr>
          <w:b/>
          <w:i/>
        </w:rPr>
        <w:lastRenderedPageBreak/>
        <w:t>this is essentially the same method section as in chapter 2</w:t>
      </w:r>
    </w:p>
    <w:p w14:paraId="2A9AEF14" w14:textId="77777777" w:rsidR="00045A83" w:rsidRDefault="0005394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14:paraId="14D29F98" w14:textId="77777777" w:rsidR="00045A83" w:rsidRDefault="00053949">
      <w:r>
        <w:t> </w:t>
      </w:r>
    </w:p>
    <w:p w14:paraId="6F414F13" w14:textId="77777777" w:rsidR="00045A83" w:rsidRDefault="00053949">
      <w:r>
        <w:t>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37838955" w14:textId="77777777" w:rsidR="00045A83" w:rsidRDefault="00053949">
      <w:r>
        <w:t> </w:t>
      </w:r>
    </w:p>
    <w:p w14:paraId="4C385E6A" w14:textId="77777777" w:rsidR="00045A83" w:rsidRDefault="00053949">
      <w:r>
        <w:t xml:space="preserve">Each rack included a central stilling well (3.81 cm (1.5“) PCV pipe with 1.27 cm (1/2”) holes along the length) with a measuring tape affixed to the front. Inside the stilling well was an </w:t>
      </w:r>
      <w:r>
        <w:lastRenderedPageBreak/>
        <w:t xml:space="preserve">Odyssey Capacitance Water Level Logger (Dataflow Systems Ltd., New Zealand); and on either side of the central stilling well was a slotted offset angle bar onto which hose clamps held sample bottles fit with custom siphon lids. Each rack also included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298AEEDD" w14:textId="77777777" w:rsidR="00045A83" w:rsidRDefault="00053949" w:rsidP="005C1D5F">
      <w:pPr>
        <w:spacing w:line="240" w:lineRule="auto"/>
      </w:pPr>
      <w:r>
        <w:rPr>
          <w:noProof/>
        </w:rPr>
        <w:drawing>
          <wp:inline distT="0" distB="0" distL="0" distR="0" wp14:anchorId="3ED84DF8" wp14:editId="0B33FA04">
            <wp:extent cx="2416547" cy="4838700"/>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471582" cy="4948899"/>
                    </a:xfrm>
                    <a:prstGeom prst="rect">
                      <a:avLst/>
                    </a:prstGeom>
                    <a:noFill/>
                    <a:ln w="9525">
                      <a:noFill/>
                      <a:headEnd/>
                      <a:tailEnd/>
                    </a:ln>
                  </pic:spPr>
                </pic:pic>
              </a:graphicData>
            </a:graphic>
          </wp:inline>
        </w:drawing>
      </w:r>
    </w:p>
    <w:p w14:paraId="51FA4C68" w14:textId="77777777" w:rsidR="00045A83" w:rsidRDefault="00053949" w:rsidP="005C1D5F">
      <w:pPr>
        <w:spacing w:line="240" w:lineRule="auto"/>
      </w:pPr>
      <w:r>
        <w:t xml:space="preserve">Figure 15:  </w:t>
      </w:r>
      <w:r>
        <w:rPr>
          <w:i/>
        </w:rPr>
        <w:t>Vertical sampling rack and siphon sampler bottle, illustrative of installations at six sites across the LWSA (shown here is Chris Creek (site 2).</w:t>
      </w:r>
    </w:p>
    <w:p w14:paraId="0A520D7F" w14:textId="77777777" w:rsidR="00045A83" w:rsidRDefault="00053949">
      <w:r>
        <w:lastRenderedPageBreak/>
        <w:t>The time-stamps of event-based river samples collected near-simultaneously at sites across a watershed were used to inform stage-concentration relationships, and to tease-out insights about relative hydrologic pulse responses across nested catchments.</w:t>
      </w:r>
    </w:p>
    <w:p w14:paraId="08DC8134" w14:textId="77777777" w:rsidR="00045A83" w:rsidRDefault="00053949">
      <w:pPr>
        <w:pStyle w:val="Heading4"/>
      </w:pPr>
      <w:bookmarkStart w:id="280" w:name="sample-analysis"/>
      <w:bookmarkStart w:id="281" w:name="_Toc45753402"/>
      <w:r>
        <w:t>Sample analysis</w:t>
      </w:r>
      <w:bookmarkEnd w:id="280"/>
      <w:bookmarkEnd w:id="281"/>
    </w:p>
    <w:p w14:paraId="0E5566FC" w14:textId="77777777" w:rsidR="00045A83" w:rsidRDefault="00053949">
      <w:r>
        <w:t>Water samples were collected in acid-</w:t>
      </w:r>
      <w:proofErr w:type="spellStart"/>
      <w:r>
        <w:t>wached</w:t>
      </w:r>
      <w:proofErr w:type="spellEnd"/>
      <w:r>
        <w:t xml:space="preserve"> </w:t>
      </w:r>
      <w:proofErr w:type="spellStart"/>
      <w:r>
        <w:t>250mL</w:t>
      </w:r>
      <w:proofErr w:type="spellEnd"/>
      <w:r>
        <w:t xml:space="preserve">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14:paraId="7D5C82C5" w14:textId="77777777" w:rsidR="00045A83" w:rsidRDefault="00053949" w:rsidP="005C1D5F">
      <w:pPr>
        <w:spacing w:line="240" w:lineRule="auto"/>
      </w:pPr>
      <w:r>
        <w:t> </w:t>
      </w:r>
    </w:p>
    <w:p w14:paraId="6111CCBB" w14:textId="77777777" w:rsidR="00045A83" w:rsidRDefault="00053949">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02E803DE" w14:textId="77777777" w:rsidR="005C1D5F" w:rsidRDefault="005C1D5F"/>
    <w:p w14:paraId="19E91EA3" w14:textId="77777777" w:rsidR="00045A83" w:rsidRDefault="00053949">
      <w:pPr>
        <w:pStyle w:val="Heading4"/>
      </w:pPr>
      <w:bookmarkStart w:id="282" w:name="defining-events"/>
      <w:bookmarkStart w:id="283" w:name="_Toc45753403"/>
      <w:r>
        <w:lastRenderedPageBreak/>
        <w:t>Defining events</w:t>
      </w:r>
      <w:bookmarkEnd w:id="282"/>
      <w:bookmarkEnd w:id="283"/>
    </w:p>
    <w:p w14:paraId="1F491588" w14:textId="77777777" w:rsidR="00045A83" w:rsidRDefault="00053949">
      <w:r>
        <w:rPr>
          <w:b/>
          <w:i/>
        </w:rPr>
        <w:t>this is the same as in Chapter 2</w:t>
      </w:r>
    </w:p>
    <w:p w14:paraId="51CBC35E" w14:textId="77777777"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1112D97F" w14:textId="77777777" w:rsidR="00045A83" w:rsidRDefault="00053949">
      <w:pPr>
        <w:pStyle w:val="Heading3"/>
      </w:pPr>
      <w:bookmarkStart w:id="284" w:name="_Toc45753404"/>
      <w:r>
        <w:t>Results</w:t>
      </w:r>
      <w:bookmarkEnd w:id="284"/>
    </w:p>
    <w:p w14:paraId="1B2EA9A4" w14:textId="77777777" w:rsidR="00045A83" w:rsidRDefault="00053949">
      <w:pPr>
        <w:pStyle w:val="Heading4"/>
      </w:pPr>
      <w:bookmarkStart w:id="285" w:name="rain-events"/>
      <w:bookmarkStart w:id="286" w:name="_Toc45753405"/>
      <w:r>
        <w:t>Rain events</w:t>
      </w:r>
      <w:bookmarkEnd w:id="285"/>
      <w:bookmarkEnd w:id="286"/>
    </w:p>
    <w:p w14:paraId="682EBD83" w14:textId="77777777" w:rsidR="00045A83" w:rsidRDefault="00053949">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w:t>
      </w:r>
      <w:proofErr w:type="spellStart"/>
      <w:r>
        <w:t>50mm</w:t>
      </w:r>
      <w:proofErr w:type="spellEnd"/>
      <w:r>
        <w:t xml:space="preserve"> or more, where the events were separated from each other by a period of 14 hours or longer (Table 10).</w:t>
      </w:r>
    </w:p>
    <w:p w14:paraId="6429289F" w14:textId="77777777" w:rsidR="00045A83" w:rsidRDefault="00053949">
      <w:r>
        <w:t> </w:t>
      </w:r>
    </w:p>
    <w:p w14:paraId="1A085A65" w14:textId="77777777" w:rsidR="00045A83" w:rsidRDefault="00053949" w:rsidP="005C1D5F">
      <w:pPr>
        <w:spacing w:line="240" w:lineRule="auto"/>
      </w:pPr>
      <w:r>
        <w:lastRenderedPageBreak/>
        <w:t xml:space="preserve">Table 10: </w:t>
      </w:r>
      <w:r>
        <w:rPr>
          <w:i/>
        </w:rPr>
        <w:t xml:space="preserve">Rain events defined by a threshold of </w:t>
      </w:r>
      <w:proofErr w:type="spellStart"/>
      <w:r>
        <w:rPr>
          <w:i/>
        </w:rPr>
        <w:t>50mm</w:t>
      </w:r>
      <w:proofErr w:type="spellEnd"/>
      <w:r>
        <w:rPr>
          <w:i/>
        </w:rPr>
        <w:t xml:space="preserve"> with 14-hour inter-event period</w:t>
      </w:r>
    </w:p>
    <w:tbl>
      <w:tblPr>
        <w:tblW w:w="5000" w:type="pct"/>
        <w:tblLook w:val="07E0" w:firstRow="1" w:lastRow="1" w:firstColumn="1" w:lastColumn="1" w:noHBand="1" w:noVBand="1"/>
      </w:tblPr>
      <w:tblGrid>
        <w:gridCol w:w="798"/>
        <w:gridCol w:w="1246"/>
        <w:gridCol w:w="1005"/>
        <w:gridCol w:w="1004"/>
        <w:gridCol w:w="1184"/>
        <w:gridCol w:w="1211"/>
        <w:gridCol w:w="1039"/>
        <w:gridCol w:w="1025"/>
        <w:gridCol w:w="848"/>
      </w:tblGrid>
      <w:tr w:rsidR="00045A83" w:rsidRPr="005C1D5F" w14:paraId="7E9AB0D3" w14:textId="77777777" w:rsidTr="005C1D5F">
        <w:tc>
          <w:tcPr>
            <w:tcW w:w="427" w:type="pct"/>
            <w:tcBorders>
              <w:bottom w:val="single" w:sz="0" w:space="0" w:color="auto"/>
            </w:tcBorders>
            <w:vAlign w:val="bottom"/>
          </w:tcPr>
          <w:p w14:paraId="4D80871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Major event no.</w:t>
            </w:r>
          </w:p>
        </w:tc>
        <w:tc>
          <w:tcPr>
            <w:tcW w:w="666" w:type="pct"/>
            <w:tcBorders>
              <w:bottom w:val="single" w:sz="0" w:space="0" w:color="auto"/>
            </w:tcBorders>
            <w:vAlign w:val="bottom"/>
          </w:tcPr>
          <w:p w14:paraId="56CC6D1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Start Date</w:t>
            </w:r>
          </w:p>
        </w:tc>
        <w:tc>
          <w:tcPr>
            <w:tcW w:w="532" w:type="pct"/>
            <w:tcBorders>
              <w:bottom w:val="single" w:sz="0" w:space="0" w:color="auto"/>
            </w:tcBorders>
            <w:vAlign w:val="bottom"/>
          </w:tcPr>
          <w:p w14:paraId="7B826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Duration (days)</w:t>
            </w:r>
          </w:p>
        </w:tc>
        <w:tc>
          <w:tcPr>
            <w:tcW w:w="0" w:type="auto"/>
            <w:tcBorders>
              <w:bottom w:val="single" w:sz="0" w:space="0" w:color="auto"/>
            </w:tcBorders>
            <w:vAlign w:val="bottom"/>
          </w:tcPr>
          <w:p w14:paraId="5556199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Rainfall (mm)</w:t>
            </w:r>
          </w:p>
        </w:tc>
        <w:tc>
          <w:tcPr>
            <w:tcW w:w="0" w:type="auto"/>
            <w:tcBorders>
              <w:bottom w:val="single" w:sz="0" w:space="0" w:color="auto"/>
            </w:tcBorders>
            <w:vAlign w:val="bottom"/>
          </w:tcPr>
          <w:p w14:paraId="6320FFC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Intensity (mm/hr)</w:t>
            </w:r>
          </w:p>
        </w:tc>
        <w:tc>
          <w:tcPr>
            <w:tcW w:w="0" w:type="auto"/>
            <w:tcBorders>
              <w:bottom w:val="single" w:sz="0" w:space="0" w:color="auto"/>
            </w:tcBorders>
            <w:vAlign w:val="bottom"/>
          </w:tcPr>
          <w:p w14:paraId="0401AFD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Samples collected</w:t>
            </w:r>
          </w:p>
        </w:tc>
        <w:tc>
          <w:tcPr>
            <w:tcW w:w="0" w:type="auto"/>
            <w:tcBorders>
              <w:bottom w:val="single" w:sz="0" w:space="0" w:color="auto"/>
            </w:tcBorders>
            <w:vAlign w:val="bottom"/>
          </w:tcPr>
          <w:p w14:paraId="4FC496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DOC (mg/L)</w:t>
            </w:r>
          </w:p>
        </w:tc>
        <w:tc>
          <w:tcPr>
            <w:tcW w:w="0" w:type="auto"/>
            <w:tcBorders>
              <w:bottom w:val="single" w:sz="0" w:space="0" w:color="auto"/>
            </w:tcBorders>
            <w:vAlign w:val="bottom"/>
          </w:tcPr>
          <w:p w14:paraId="43BDC9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SAC254</w:t>
            </w:r>
          </w:p>
        </w:tc>
        <w:tc>
          <w:tcPr>
            <w:tcW w:w="0" w:type="auto"/>
            <w:tcBorders>
              <w:bottom w:val="single" w:sz="0" w:space="0" w:color="auto"/>
            </w:tcBorders>
            <w:vAlign w:val="bottom"/>
          </w:tcPr>
          <w:p w14:paraId="62E4CD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SUVA</w:t>
            </w:r>
          </w:p>
        </w:tc>
      </w:tr>
      <w:tr w:rsidR="00045A83" w:rsidRPr="005C1D5F" w14:paraId="1B53F23F" w14:textId="77777777" w:rsidTr="005C1D5F">
        <w:tc>
          <w:tcPr>
            <w:tcW w:w="427" w:type="pct"/>
          </w:tcPr>
          <w:p w14:paraId="0F7E97B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666" w:type="pct"/>
          </w:tcPr>
          <w:p w14:paraId="068E6A0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2018-10-27</w:t>
            </w:r>
          </w:p>
        </w:tc>
        <w:tc>
          <w:tcPr>
            <w:tcW w:w="532" w:type="pct"/>
          </w:tcPr>
          <w:p w14:paraId="208714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6.1</w:t>
            </w:r>
          </w:p>
        </w:tc>
        <w:tc>
          <w:tcPr>
            <w:tcW w:w="0" w:type="auto"/>
          </w:tcPr>
          <w:p w14:paraId="79357F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124.4</w:t>
            </w:r>
          </w:p>
        </w:tc>
        <w:tc>
          <w:tcPr>
            <w:tcW w:w="0" w:type="auto"/>
          </w:tcPr>
          <w:p w14:paraId="1470A23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00CB83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430480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9.09</w:t>
            </w:r>
          </w:p>
        </w:tc>
        <w:tc>
          <w:tcPr>
            <w:tcW w:w="0" w:type="auto"/>
          </w:tcPr>
          <w:p w14:paraId="1EC2C33C"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30C89DA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3.24</w:t>
            </w:r>
          </w:p>
        </w:tc>
      </w:tr>
      <w:tr w:rsidR="00045A83" w:rsidRPr="005C1D5F" w14:paraId="3875CBD0" w14:textId="77777777" w:rsidTr="005C1D5F">
        <w:tc>
          <w:tcPr>
            <w:tcW w:w="427" w:type="pct"/>
          </w:tcPr>
          <w:p w14:paraId="7E811C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w:t>
            </w:r>
          </w:p>
        </w:tc>
        <w:tc>
          <w:tcPr>
            <w:tcW w:w="666" w:type="pct"/>
          </w:tcPr>
          <w:p w14:paraId="3A35DE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2018-11-03</w:t>
            </w:r>
          </w:p>
        </w:tc>
        <w:tc>
          <w:tcPr>
            <w:tcW w:w="532" w:type="pct"/>
          </w:tcPr>
          <w:p w14:paraId="3FAF7E1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A84E2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54.8</w:t>
            </w:r>
          </w:p>
        </w:tc>
        <w:tc>
          <w:tcPr>
            <w:tcW w:w="0" w:type="auto"/>
          </w:tcPr>
          <w:p w14:paraId="66DF8C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2930C8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4F86343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6.40</w:t>
            </w:r>
          </w:p>
        </w:tc>
        <w:tc>
          <w:tcPr>
            <w:tcW w:w="0" w:type="auto"/>
          </w:tcPr>
          <w:p w14:paraId="6A8D5540"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B0C787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4.30</w:t>
            </w:r>
          </w:p>
        </w:tc>
      </w:tr>
      <w:tr w:rsidR="00045A83" w:rsidRPr="005C1D5F" w14:paraId="7659981D" w14:textId="77777777" w:rsidTr="005C1D5F">
        <w:tc>
          <w:tcPr>
            <w:tcW w:w="427" w:type="pct"/>
          </w:tcPr>
          <w:p w14:paraId="1A18C3F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666" w:type="pct"/>
          </w:tcPr>
          <w:p w14:paraId="432235D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2018-11-25</w:t>
            </w:r>
          </w:p>
        </w:tc>
        <w:tc>
          <w:tcPr>
            <w:tcW w:w="532" w:type="pct"/>
          </w:tcPr>
          <w:p w14:paraId="127951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w:t>
            </w:r>
          </w:p>
        </w:tc>
        <w:tc>
          <w:tcPr>
            <w:tcW w:w="0" w:type="auto"/>
          </w:tcPr>
          <w:p w14:paraId="5334A8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156.1</w:t>
            </w:r>
          </w:p>
        </w:tc>
        <w:tc>
          <w:tcPr>
            <w:tcW w:w="0" w:type="auto"/>
          </w:tcPr>
          <w:p w14:paraId="262D0B9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2921DA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12D8656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6.23</w:t>
            </w:r>
          </w:p>
        </w:tc>
        <w:tc>
          <w:tcPr>
            <w:tcW w:w="0" w:type="auto"/>
          </w:tcPr>
          <w:p w14:paraId="12B60552"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6BF6CE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r>
      <w:tr w:rsidR="00045A83" w:rsidRPr="005C1D5F" w14:paraId="4A1AF812" w14:textId="77777777" w:rsidTr="005C1D5F">
        <w:tc>
          <w:tcPr>
            <w:tcW w:w="427" w:type="pct"/>
          </w:tcPr>
          <w:p w14:paraId="662D880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w:t>
            </w:r>
          </w:p>
        </w:tc>
        <w:tc>
          <w:tcPr>
            <w:tcW w:w="666" w:type="pct"/>
          </w:tcPr>
          <w:p w14:paraId="7BC903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2018-12-09</w:t>
            </w:r>
          </w:p>
        </w:tc>
        <w:tc>
          <w:tcPr>
            <w:tcW w:w="532" w:type="pct"/>
          </w:tcPr>
          <w:p w14:paraId="69949ED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4.9</w:t>
            </w:r>
          </w:p>
        </w:tc>
        <w:tc>
          <w:tcPr>
            <w:tcW w:w="0" w:type="auto"/>
          </w:tcPr>
          <w:p w14:paraId="059DC9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205.1</w:t>
            </w:r>
          </w:p>
        </w:tc>
        <w:tc>
          <w:tcPr>
            <w:tcW w:w="0" w:type="auto"/>
          </w:tcPr>
          <w:p w14:paraId="1153FD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0" w:type="auto"/>
          </w:tcPr>
          <w:p w14:paraId="5E2319F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03A88C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5.88</w:t>
            </w:r>
          </w:p>
        </w:tc>
        <w:tc>
          <w:tcPr>
            <w:tcW w:w="0" w:type="auto"/>
          </w:tcPr>
          <w:p w14:paraId="741373B8"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294B557A"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1C6FEE56" w14:textId="77777777" w:rsidTr="005C1D5F">
        <w:tc>
          <w:tcPr>
            <w:tcW w:w="427" w:type="pct"/>
          </w:tcPr>
          <w:p w14:paraId="07ABA0B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w:t>
            </w:r>
          </w:p>
        </w:tc>
        <w:tc>
          <w:tcPr>
            <w:tcW w:w="666" w:type="pct"/>
          </w:tcPr>
          <w:p w14:paraId="5E41153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2019-01-02</w:t>
            </w:r>
          </w:p>
        </w:tc>
        <w:tc>
          <w:tcPr>
            <w:tcW w:w="532" w:type="pct"/>
          </w:tcPr>
          <w:p w14:paraId="01D8F5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4.2</w:t>
            </w:r>
          </w:p>
        </w:tc>
        <w:tc>
          <w:tcPr>
            <w:tcW w:w="0" w:type="auto"/>
          </w:tcPr>
          <w:p w14:paraId="7B4ADF8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227.6</w:t>
            </w:r>
          </w:p>
        </w:tc>
        <w:tc>
          <w:tcPr>
            <w:tcW w:w="0" w:type="auto"/>
          </w:tcPr>
          <w:p w14:paraId="026F4F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0355A77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w:t>
            </w:r>
          </w:p>
        </w:tc>
        <w:tc>
          <w:tcPr>
            <w:tcW w:w="0" w:type="auto"/>
          </w:tcPr>
          <w:p w14:paraId="0806765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c>
          <w:tcPr>
            <w:tcW w:w="0" w:type="auto"/>
          </w:tcPr>
          <w:p w14:paraId="7AF5FC73"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9E2CA19"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556E7F57" w14:textId="77777777" w:rsidTr="005C1D5F">
        <w:tc>
          <w:tcPr>
            <w:tcW w:w="427" w:type="pct"/>
          </w:tcPr>
          <w:p w14:paraId="0D17172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666" w:type="pct"/>
          </w:tcPr>
          <w:p w14:paraId="49DF4E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2019-01-17</w:t>
            </w:r>
          </w:p>
        </w:tc>
        <w:tc>
          <w:tcPr>
            <w:tcW w:w="532" w:type="pct"/>
          </w:tcPr>
          <w:p w14:paraId="16D4E0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w:t>
            </w:r>
          </w:p>
        </w:tc>
        <w:tc>
          <w:tcPr>
            <w:tcW w:w="0" w:type="auto"/>
          </w:tcPr>
          <w:p w14:paraId="7FA7C7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68.7</w:t>
            </w:r>
          </w:p>
        </w:tc>
        <w:tc>
          <w:tcPr>
            <w:tcW w:w="0" w:type="auto"/>
          </w:tcPr>
          <w:p w14:paraId="6298A93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5A02F7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D4ADB6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2.97</w:t>
            </w:r>
          </w:p>
        </w:tc>
        <w:tc>
          <w:tcPr>
            <w:tcW w:w="0" w:type="auto"/>
          </w:tcPr>
          <w:p w14:paraId="7BD0B897"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11466A73"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3BBDCECD" w14:textId="77777777" w:rsidTr="005C1D5F">
        <w:tc>
          <w:tcPr>
            <w:tcW w:w="427" w:type="pct"/>
          </w:tcPr>
          <w:p w14:paraId="0B1803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w:t>
            </w:r>
          </w:p>
        </w:tc>
        <w:tc>
          <w:tcPr>
            <w:tcW w:w="666" w:type="pct"/>
          </w:tcPr>
          <w:p w14:paraId="335D39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2019-09-12</w:t>
            </w:r>
          </w:p>
        </w:tc>
        <w:tc>
          <w:tcPr>
            <w:tcW w:w="532" w:type="pct"/>
          </w:tcPr>
          <w:p w14:paraId="1A6E1F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0DCE15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58.4</w:t>
            </w:r>
          </w:p>
        </w:tc>
        <w:tc>
          <w:tcPr>
            <w:tcW w:w="0" w:type="auto"/>
          </w:tcPr>
          <w:p w14:paraId="360DAC9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5A304A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14</w:t>
            </w:r>
          </w:p>
        </w:tc>
        <w:tc>
          <w:tcPr>
            <w:tcW w:w="0" w:type="auto"/>
          </w:tcPr>
          <w:p w14:paraId="19F5844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9.97</w:t>
            </w:r>
          </w:p>
        </w:tc>
        <w:tc>
          <w:tcPr>
            <w:tcW w:w="0" w:type="auto"/>
          </w:tcPr>
          <w:p w14:paraId="7AE098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16.75</w:t>
            </w:r>
          </w:p>
        </w:tc>
        <w:tc>
          <w:tcPr>
            <w:tcW w:w="0" w:type="auto"/>
          </w:tcPr>
          <w:p w14:paraId="153F62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1.85</w:t>
            </w:r>
          </w:p>
        </w:tc>
      </w:tr>
      <w:tr w:rsidR="00045A83" w:rsidRPr="005C1D5F" w14:paraId="11F143EA" w14:textId="77777777" w:rsidTr="005C1D5F">
        <w:tc>
          <w:tcPr>
            <w:tcW w:w="427" w:type="pct"/>
          </w:tcPr>
          <w:p w14:paraId="7BB36C2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666" w:type="pct"/>
          </w:tcPr>
          <w:p w14:paraId="2D48302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2019-10-15</w:t>
            </w:r>
          </w:p>
        </w:tc>
        <w:tc>
          <w:tcPr>
            <w:tcW w:w="532" w:type="pct"/>
          </w:tcPr>
          <w:p w14:paraId="456B9C2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w:t>
            </w:r>
          </w:p>
        </w:tc>
        <w:tc>
          <w:tcPr>
            <w:tcW w:w="0" w:type="auto"/>
          </w:tcPr>
          <w:p w14:paraId="4C539F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136.2</w:t>
            </w:r>
          </w:p>
        </w:tc>
        <w:tc>
          <w:tcPr>
            <w:tcW w:w="0" w:type="auto"/>
          </w:tcPr>
          <w:p w14:paraId="3F15F9B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919EB8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w:t>
            </w:r>
          </w:p>
        </w:tc>
        <w:tc>
          <w:tcPr>
            <w:tcW w:w="0" w:type="auto"/>
          </w:tcPr>
          <w:p w14:paraId="026C5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6.73</w:t>
            </w:r>
          </w:p>
        </w:tc>
        <w:tc>
          <w:tcPr>
            <w:tcW w:w="0" w:type="auto"/>
          </w:tcPr>
          <w:p w14:paraId="115E21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19.74</w:t>
            </w:r>
          </w:p>
        </w:tc>
        <w:tc>
          <w:tcPr>
            <w:tcW w:w="0" w:type="auto"/>
          </w:tcPr>
          <w:p w14:paraId="6349669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3.57</w:t>
            </w:r>
          </w:p>
        </w:tc>
      </w:tr>
      <w:tr w:rsidR="00045A83" w:rsidRPr="005C1D5F" w14:paraId="1E13D322" w14:textId="77777777" w:rsidTr="005C1D5F">
        <w:tc>
          <w:tcPr>
            <w:tcW w:w="427" w:type="pct"/>
          </w:tcPr>
          <w:p w14:paraId="6FC71D0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w:t>
            </w:r>
          </w:p>
        </w:tc>
        <w:tc>
          <w:tcPr>
            <w:tcW w:w="666" w:type="pct"/>
          </w:tcPr>
          <w:p w14:paraId="44B2930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2019-11-15</w:t>
            </w:r>
          </w:p>
        </w:tc>
        <w:tc>
          <w:tcPr>
            <w:tcW w:w="532" w:type="pct"/>
          </w:tcPr>
          <w:p w14:paraId="11BE5D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4F0319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67.6</w:t>
            </w:r>
          </w:p>
        </w:tc>
        <w:tc>
          <w:tcPr>
            <w:tcW w:w="0" w:type="auto"/>
          </w:tcPr>
          <w:p w14:paraId="44E8B79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ED7440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28</w:t>
            </w:r>
          </w:p>
        </w:tc>
        <w:tc>
          <w:tcPr>
            <w:tcW w:w="0" w:type="auto"/>
          </w:tcPr>
          <w:p w14:paraId="135A11F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6.44</w:t>
            </w:r>
          </w:p>
        </w:tc>
        <w:tc>
          <w:tcPr>
            <w:tcW w:w="0" w:type="auto"/>
          </w:tcPr>
          <w:p w14:paraId="017024E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22.84</w:t>
            </w:r>
          </w:p>
        </w:tc>
        <w:tc>
          <w:tcPr>
            <w:tcW w:w="0" w:type="auto"/>
          </w:tcPr>
          <w:p w14:paraId="4643475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3.64</w:t>
            </w:r>
          </w:p>
        </w:tc>
      </w:tr>
      <w:tr w:rsidR="00045A83" w:rsidRPr="005C1D5F" w14:paraId="6BBB4647" w14:textId="77777777" w:rsidTr="005C1D5F">
        <w:tc>
          <w:tcPr>
            <w:tcW w:w="427" w:type="pct"/>
          </w:tcPr>
          <w:p w14:paraId="7997831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666" w:type="pct"/>
          </w:tcPr>
          <w:p w14:paraId="448CC4A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2019-12-10</w:t>
            </w:r>
          </w:p>
        </w:tc>
        <w:tc>
          <w:tcPr>
            <w:tcW w:w="532" w:type="pct"/>
          </w:tcPr>
          <w:p w14:paraId="675FFB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6846F5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70.4</w:t>
            </w:r>
          </w:p>
        </w:tc>
        <w:tc>
          <w:tcPr>
            <w:tcW w:w="0" w:type="auto"/>
          </w:tcPr>
          <w:p w14:paraId="054952B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68F7FA2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0C4537D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5.30</w:t>
            </w:r>
          </w:p>
        </w:tc>
        <w:tc>
          <w:tcPr>
            <w:tcW w:w="0" w:type="auto"/>
          </w:tcPr>
          <w:p w14:paraId="567BDC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18.90</w:t>
            </w:r>
          </w:p>
        </w:tc>
        <w:tc>
          <w:tcPr>
            <w:tcW w:w="0" w:type="auto"/>
          </w:tcPr>
          <w:p w14:paraId="68B466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3.69</w:t>
            </w:r>
          </w:p>
        </w:tc>
      </w:tr>
      <w:tr w:rsidR="00045A83" w:rsidRPr="005C1D5F" w14:paraId="404AF4B9" w14:textId="77777777" w:rsidTr="005C1D5F">
        <w:tc>
          <w:tcPr>
            <w:tcW w:w="427" w:type="pct"/>
          </w:tcPr>
          <w:p w14:paraId="0A83F7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666" w:type="pct"/>
          </w:tcPr>
          <w:p w14:paraId="03CAE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2019-12-18</w:t>
            </w:r>
          </w:p>
        </w:tc>
        <w:tc>
          <w:tcPr>
            <w:tcW w:w="532" w:type="pct"/>
          </w:tcPr>
          <w:p w14:paraId="195BDF0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w:t>
            </w:r>
          </w:p>
        </w:tc>
        <w:tc>
          <w:tcPr>
            <w:tcW w:w="0" w:type="auto"/>
          </w:tcPr>
          <w:p w14:paraId="748730E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112.1</w:t>
            </w:r>
          </w:p>
        </w:tc>
        <w:tc>
          <w:tcPr>
            <w:tcW w:w="0" w:type="auto"/>
          </w:tcPr>
          <w:p w14:paraId="016C24A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CC7C60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0" w:type="auto"/>
          </w:tcPr>
          <w:p w14:paraId="07040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409912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16.55</w:t>
            </w:r>
          </w:p>
        </w:tc>
        <w:tc>
          <w:tcPr>
            <w:tcW w:w="0" w:type="auto"/>
          </w:tcPr>
          <w:p w14:paraId="4B70C53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3.71</w:t>
            </w:r>
          </w:p>
        </w:tc>
      </w:tr>
      <w:tr w:rsidR="00045A83" w:rsidRPr="005C1D5F" w14:paraId="12611232" w14:textId="77777777" w:rsidTr="005C1D5F">
        <w:tc>
          <w:tcPr>
            <w:tcW w:w="427" w:type="pct"/>
          </w:tcPr>
          <w:p w14:paraId="169B2E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w:t>
            </w:r>
          </w:p>
        </w:tc>
        <w:tc>
          <w:tcPr>
            <w:tcW w:w="666" w:type="pct"/>
          </w:tcPr>
          <w:p w14:paraId="5A6526F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2020-01-02</w:t>
            </w:r>
          </w:p>
        </w:tc>
        <w:tc>
          <w:tcPr>
            <w:tcW w:w="532" w:type="pct"/>
          </w:tcPr>
          <w:p w14:paraId="7595F5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5.7</w:t>
            </w:r>
          </w:p>
        </w:tc>
        <w:tc>
          <w:tcPr>
            <w:tcW w:w="0" w:type="auto"/>
          </w:tcPr>
          <w:p w14:paraId="14E8D8F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180.0</w:t>
            </w:r>
          </w:p>
        </w:tc>
        <w:tc>
          <w:tcPr>
            <w:tcW w:w="0" w:type="auto"/>
          </w:tcPr>
          <w:p w14:paraId="43D737A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0" w:type="auto"/>
          </w:tcPr>
          <w:p w14:paraId="327E813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A3017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5.13</w:t>
            </w:r>
          </w:p>
        </w:tc>
        <w:tc>
          <w:tcPr>
            <w:tcW w:w="0" w:type="auto"/>
          </w:tcPr>
          <w:p w14:paraId="620B71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15.78</w:t>
            </w:r>
          </w:p>
        </w:tc>
        <w:tc>
          <w:tcPr>
            <w:tcW w:w="0" w:type="auto"/>
          </w:tcPr>
          <w:p w14:paraId="6C1590C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3.11</w:t>
            </w:r>
          </w:p>
        </w:tc>
      </w:tr>
      <w:tr w:rsidR="00045A83" w:rsidRPr="005C1D5F" w14:paraId="0BF5E1E3" w14:textId="77777777" w:rsidTr="005C1D5F">
        <w:tc>
          <w:tcPr>
            <w:tcW w:w="427" w:type="pct"/>
          </w:tcPr>
          <w:p w14:paraId="3103B63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w:t>
            </w:r>
          </w:p>
        </w:tc>
        <w:tc>
          <w:tcPr>
            <w:tcW w:w="666" w:type="pct"/>
          </w:tcPr>
          <w:p w14:paraId="76735D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2020-01-18</w:t>
            </w:r>
          </w:p>
        </w:tc>
        <w:tc>
          <w:tcPr>
            <w:tcW w:w="532" w:type="pct"/>
          </w:tcPr>
          <w:p w14:paraId="42D92C8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w:t>
            </w:r>
          </w:p>
        </w:tc>
        <w:tc>
          <w:tcPr>
            <w:tcW w:w="0" w:type="auto"/>
          </w:tcPr>
          <w:p w14:paraId="208D774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238.3</w:t>
            </w:r>
          </w:p>
        </w:tc>
        <w:tc>
          <w:tcPr>
            <w:tcW w:w="0" w:type="auto"/>
          </w:tcPr>
          <w:p w14:paraId="6E25C8E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3A98B47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0" w:type="auto"/>
          </w:tcPr>
          <w:p w14:paraId="0F4FE06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4.11</w:t>
            </w:r>
          </w:p>
        </w:tc>
        <w:tc>
          <w:tcPr>
            <w:tcW w:w="0" w:type="auto"/>
          </w:tcPr>
          <w:p w14:paraId="066142A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11.42</w:t>
            </w:r>
          </w:p>
        </w:tc>
        <w:tc>
          <w:tcPr>
            <w:tcW w:w="0" w:type="auto"/>
          </w:tcPr>
          <w:p w14:paraId="5C4631E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3.06</w:t>
            </w:r>
          </w:p>
        </w:tc>
      </w:tr>
      <w:tr w:rsidR="00045A83" w:rsidRPr="005C1D5F" w14:paraId="5ED13A6D" w14:textId="77777777" w:rsidTr="005C1D5F">
        <w:tc>
          <w:tcPr>
            <w:tcW w:w="427" w:type="pct"/>
          </w:tcPr>
          <w:p w14:paraId="72E768F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666" w:type="pct"/>
          </w:tcPr>
          <w:p w14:paraId="32B227E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2020-01-30</w:t>
            </w:r>
          </w:p>
        </w:tc>
        <w:tc>
          <w:tcPr>
            <w:tcW w:w="532" w:type="pct"/>
          </w:tcPr>
          <w:p w14:paraId="77B21C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07056B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208.8</w:t>
            </w:r>
          </w:p>
        </w:tc>
        <w:tc>
          <w:tcPr>
            <w:tcW w:w="0" w:type="auto"/>
          </w:tcPr>
          <w:p w14:paraId="75FDF75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w:t>
            </w:r>
          </w:p>
        </w:tc>
        <w:tc>
          <w:tcPr>
            <w:tcW w:w="0" w:type="auto"/>
          </w:tcPr>
          <w:p w14:paraId="2B06C33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w:t>
            </w:r>
          </w:p>
        </w:tc>
        <w:tc>
          <w:tcPr>
            <w:tcW w:w="0" w:type="auto"/>
          </w:tcPr>
          <w:p w14:paraId="3D7CAD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7321F6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12.82</w:t>
            </w:r>
          </w:p>
        </w:tc>
        <w:tc>
          <w:tcPr>
            <w:tcW w:w="0" w:type="auto"/>
          </w:tcPr>
          <w:p w14:paraId="78F80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2.92</w:t>
            </w:r>
          </w:p>
        </w:tc>
      </w:tr>
      <w:tr w:rsidR="00045A83" w:rsidRPr="005C1D5F" w14:paraId="57894CC1" w14:textId="77777777" w:rsidTr="005C1D5F">
        <w:tc>
          <w:tcPr>
            <w:tcW w:w="427" w:type="pct"/>
          </w:tcPr>
          <w:p w14:paraId="1BBB3E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666" w:type="pct"/>
          </w:tcPr>
          <w:p w14:paraId="79517CC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2020-02-05</w:t>
            </w:r>
          </w:p>
        </w:tc>
        <w:tc>
          <w:tcPr>
            <w:tcW w:w="532" w:type="pct"/>
          </w:tcPr>
          <w:p w14:paraId="462D3E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50BFDA5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75.9</w:t>
            </w:r>
          </w:p>
        </w:tc>
        <w:tc>
          <w:tcPr>
            <w:tcW w:w="0" w:type="auto"/>
          </w:tcPr>
          <w:p w14:paraId="6B2855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0565398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75C35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3.79</w:t>
            </w:r>
          </w:p>
        </w:tc>
        <w:tc>
          <w:tcPr>
            <w:tcW w:w="0" w:type="auto"/>
          </w:tcPr>
          <w:p w14:paraId="478F74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9.61</w:t>
            </w:r>
          </w:p>
        </w:tc>
        <w:tc>
          <w:tcPr>
            <w:tcW w:w="0" w:type="auto"/>
          </w:tcPr>
          <w:p w14:paraId="656465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3.09</w:t>
            </w:r>
          </w:p>
        </w:tc>
      </w:tr>
    </w:tbl>
    <w:p w14:paraId="49525BCF" w14:textId="77777777" w:rsidR="00045A83" w:rsidRDefault="00053949">
      <w:r>
        <w:t> </w:t>
      </w:r>
    </w:p>
    <w:p w14:paraId="7798E9EA" w14:textId="77777777" w:rsidR="00045A83" w:rsidRDefault="00053949">
      <w:r>
        <w:t xml:space="preserve">An intense (category 3-4) atmospheric river event hit the LWSA January 29-31 (Event 17) and generated incredible flows across the Leech watershed (and across Vancouver Island and most of the south coast of BC). Streamflow at </w:t>
      </w:r>
      <w:proofErr w:type="spellStart"/>
      <w:r>
        <w:t>CraggCrk</w:t>
      </w:r>
      <w:proofErr w:type="spellEnd"/>
      <w:r>
        <w:t xml:space="preserve"> (site 4) and the Tunnel (site 6) over-topped the vertical racks (greater than </w:t>
      </w:r>
      <w:proofErr w:type="spellStart"/>
      <w:r>
        <w:t>2m</w:t>
      </w:r>
      <w:proofErr w:type="spellEnd"/>
      <w:r>
        <w:t xml:space="preserve"> tall) and ripped the level-loggers out of their stilling wells.</w:t>
      </w:r>
      <w:r>
        <w:rPr>
          <w:rStyle w:val="FootnoteReference"/>
        </w:rPr>
        <w:footnoteReference w:id="1"/>
      </w:r>
      <w:r>
        <w:t xml:space="preserve"> Luckily, the level-loggers were found downstream in February and (after drying the circuit boards) the data were successfully retrieved from both Odyssey loggers. </w:t>
      </w:r>
      <w:r w:rsidR="005C1D5F">
        <w:t>Samples were collected across these 18 events (</w:t>
      </w:r>
      <w:r>
        <w:t>Figure 16</w:t>
      </w:r>
      <w:r w:rsidR="005C1D5F">
        <w:t xml:space="preserve">). </w:t>
      </w:r>
    </w:p>
    <w:p w14:paraId="4052AE6B" w14:textId="77777777" w:rsidR="00045A83" w:rsidRDefault="00053949">
      <w:r>
        <w:t> </w:t>
      </w:r>
    </w:p>
    <w:p w14:paraId="3EFA14D0" w14:textId="77777777" w:rsidR="00045A83" w:rsidRDefault="00053949" w:rsidP="005C1D5F">
      <w:pPr>
        <w:spacing w:line="240" w:lineRule="auto"/>
      </w:pPr>
      <w:r>
        <w:rPr>
          <w:noProof/>
        </w:rPr>
        <w:lastRenderedPageBreak/>
        <w:drawing>
          <wp:inline distT="0" distB="0" distL="0" distR="0" wp14:anchorId="640B138A" wp14:editId="17F975CB">
            <wp:extent cx="4832985" cy="7249476"/>
            <wp:effectExtent l="0" t="0" r="0" b="0"/>
            <wp:docPr id="16" name="Picture" descr="Figure 16: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9"/>
                    <a:stretch>
                      <a:fillRect/>
                    </a:stretch>
                  </pic:blipFill>
                  <pic:spPr bwMode="auto">
                    <a:xfrm>
                      <a:off x="0" y="0"/>
                      <a:ext cx="4853565" cy="7280346"/>
                    </a:xfrm>
                    <a:prstGeom prst="rect">
                      <a:avLst/>
                    </a:prstGeom>
                    <a:noFill/>
                    <a:ln w="9525">
                      <a:noFill/>
                      <a:headEnd/>
                      <a:tailEnd/>
                    </a:ln>
                  </pic:spPr>
                </pic:pic>
              </a:graphicData>
            </a:graphic>
          </wp:inline>
        </w:drawing>
      </w:r>
    </w:p>
    <w:p w14:paraId="1AFD5684" w14:textId="77777777" w:rsidR="00045A83" w:rsidRDefault="00053949" w:rsidP="005C1D5F">
      <w:pPr>
        <w:spacing w:line="240" w:lineRule="auto"/>
      </w:pPr>
      <w:r>
        <w:t xml:space="preserve">Figure 16: </w:t>
      </w:r>
      <w:r>
        <w:rPr>
          <w:i/>
        </w:rPr>
        <w:t>Plot of Precipitation, rain events (as vertical lines), stream rise and sample collection at six sites across the LWSA.</w:t>
      </w:r>
    </w:p>
    <w:p w14:paraId="03ECCF76" w14:textId="77777777" w:rsidR="00045A83" w:rsidRDefault="00053949" w:rsidP="00405B36">
      <w:pPr>
        <w:spacing w:line="240" w:lineRule="auto"/>
      </w:pPr>
      <w:r>
        <w:lastRenderedPageBreak/>
        <w:t> </w:t>
      </w:r>
    </w:p>
    <w:p w14:paraId="2EDF9C9D" w14:textId="77777777" w:rsidR="00045A83" w:rsidRDefault="00E131BD">
      <w:r>
        <w:t>Eight of the</w:t>
      </w:r>
      <w:r w:rsidR="00405B36">
        <w:t xml:space="preserve"> major</w:t>
      </w:r>
      <w:r>
        <w:t xml:space="preserve"> events were captured in the 2019 water year (2018-2019 wet season), the other ten in the 2020 water year. For each </w:t>
      </w:r>
      <w:r w:rsidR="00405B36">
        <w:t>calendar</w:t>
      </w:r>
      <w:r>
        <w:t xml:space="preserve"> year in the study period, major rain events’ minimum and maximum values of depth, duration and intensity were identified </w:t>
      </w:r>
      <w:r w:rsidR="00405B36">
        <w:t>(</w:t>
      </w:r>
      <w:r>
        <w:t>Table 11</w:t>
      </w:r>
      <w:r w:rsidR="00405B36">
        <w:t>)</w:t>
      </w:r>
      <w:r>
        <w:t>.</w:t>
      </w:r>
    </w:p>
    <w:p w14:paraId="5387F618" w14:textId="77777777" w:rsidR="00E131BD" w:rsidRDefault="00E131BD"/>
    <w:p w14:paraId="21F8E65D" w14:textId="77777777" w:rsidR="00045A83" w:rsidRDefault="00053949">
      <w:r>
        <w:t xml:space="preserve">Table 11: </w:t>
      </w:r>
      <w:r>
        <w:rPr>
          <w:i/>
        </w:rPr>
        <w:t xml:space="preserve">Minimum and maximum rain event values </w:t>
      </w:r>
    </w:p>
    <w:tbl>
      <w:tblPr>
        <w:tblW w:w="5000" w:type="pct"/>
        <w:tblLook w:val="07E0" w:firstRow="1" w:lastRow="1" w:firstColumn="1" w:lastColumn="1" w:noHBand="1" w:noVBand="1"/>
      </w:tblPr>
      <w:tblGrid>
        <w:gridCol w:w="703"/>
        <w:gridCol w:w="1547"/>
        <w:gridCol w:w="1563"/>
        <w:gridCol w:w="1120"/>
        <w:gridCol w:w="1146"/>
        <w:gridCol w:w="1632"/>
        <w:gridCol w:w="1649"/>
      </w:tblGrid>
      <w:tr w:rsidR="00045A83" w:rsidRPr="00E131BD" w14:paraId="466FA4E5" w14:textId="77777777">
        <w:tc>
          <w:tcPr>
            <w:tcW w:w="0" w:type="auto"/>
            <w:tcBorders>
              <w:bottom w:val="single" w:sz="0" w:space="0" w:color="auto"/>
            </w:tcBorders>
            <w:vAlign w:val="bottom"/>
          </w:tcPr>
          <w:p w14:paraId="64AA49F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year</w:t>
            </w:r>
          </w:p>
        </w:tc>
        <w:tc>
          <w:tcPr>
            <w:tcW w:w="0" w:type="auto"/>
            <w:tcBorders>
              <w:bottom w:val="single" w:sz="0" w:space="0" w:color="auto"/>
            </w:tcBorders>
            <w:vAlign w:val="bottom"/>
          </w:tcPr>
          <w:p w14:paraId="73E53E5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duration (days)</w:t>
            </w:r>
          </w:p>
        </w:tc>
        <w:tc>
          <w:tcPr>
            <w:tcW w:w="0" w:type="auto"/>
            <w:tcBorders>
              <w:bottom w:val="single" w:sz="0" w:space="0" w:color="auto"/>
            </w:tcBorders>
            <w:vAlign w:val="bottom"/>
          </w:tcPr>
          <w:p w14:paraId="3C9531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duration (days)</w:t>
            </w:r>
          </w:p>
        </w:tc>
        <w:tc>
          <w:tcPr>
            <w:tcW w:w="0" w:type="auto"/>
            <w:tcBorders>
              <w:bottom w:val="single" w:sz="0" w:space="0" w:color="auto"/>
            </w:tcBorders>
            <w:vAlign w:val="bottom"/>
          </w:tcPr>
          <w:p w14:paraId="4294ECE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rain (mm)</w:t>
            </w:r>
          </w:p>
        </w:tc>
        <w:tc>
          <w:tcPr>
            <w:tcW w:w="0" w:type="auto"/>
            <w:tcBorders>
              <w:bottom w:val="single" w:sz="0" w:space="0" w:color="auto"/>
            </w:tcBorders>
            <w:vAlign w:val="bottom"/>
          </w:tcPr>
          <w:p w14:paraId="6650FB0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rain (mm)</w:t>
            </w:r>
          </w:p>
        </w:tc>
        <w:tc>
          <w:tcPr>
            <w:tcW w:w="0" w:type="auto"/>
            <w:tcBorders>
              <w:bottom w:val="single" w:sz="0" w:space="0" w:color="auto"/>
            </w:tcBorders>
            <w:vAlign w:val="bottom"/>
          </w:tcPr>
          <w:p w14:paraId="4BBB6D0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intensity (mm/hr)</w:t>
            </w:r>
          </w:p>
        </w:tc>
        <w:tc>
          <w:tcPr>
            <w:tcW w:w="0" w:type="auto"/>
            <w:tcBorders>
              <w:bottom w:val="single" w:sz="0" w:space="0" w:color="auto"/>
            </w:tcBorders>
            <w:vAlign w:val="bottom"/>
          </w:tcPr>
          <w:p w14:paraId="70534AF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intensity (mm/hr)</w:t>
            </w:r>
          </w:p>
        </w:tc>
      </w:tr>
      <w:tr w:rsidR="00045A83" w:rsidRPr="00E131BD" w14:paraId="35978C24" w14:textId="77777777">
        <w:tc>
          <w:tcPr>
            <w:tcW w:w="0" w:type="auto"/>
          </w:tcPr>
          <w:p w14:paraId="4415C3D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2018</w:t>
            </w:r>
          </w:p>
        </w:tc>
        <w:tc>
          <w:tcPr>
            <w:tcW w:w="0" w:type="auto"/>
          </w:tcPr>
          <w:p w14:paraId="12065F4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w:t>
            </w:r>
          </w:p>
        </w:tc>
        <w:tc>
          <w:tcPr>
            <w:tcW w:w="0" w:type="auto"/>
          </w:tcPr>
          <w:p w14:paraId="1982EB2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6.2</w:t>
            </w:r>
          </w:p>
        </w:tc>
        <w:tc>
          <w:tcPr>
            <w:tcW w:w="0" w:type="auto"/>
          </w:tcPr>
          <w:p w14:paraId="4E8443B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54.5</w:t>
            </w:r>
          </w:p>
        </w:tc>
        <w:tc>
          <w:tcPr>
            <w:tcW w:w="0" w:type="auto"/>
          </w:tcPr>
          <w:p w14:paraId="432753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205.1</w:t>
            </w:r>
          </w:p>
        </w:tc>
        <w:tc>
          <w:tcPr>
            <w:tcW w:w="0" w:type="auto"/>
          </w:tcPr>
          <w:p w14:paraId="56C8696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0.84</w:t>
            </w:r>
          </w:p>
        </w:tc>
        <w:tc>
          <w:tcPr>
            <w:tcW w:w="0" w:type="auto"/>
          </w:tcPr>
          <w:p w14:paraId="618139E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r>
      <w:tr w:rsidR="00045A83" w:rsidRPr="00E131BD" w14:paraId="63464F11" w14:textId="77777777">
        <w:tc>
          <w:tcPr>
            <w:tcW w:w="0" w:type="auto"/>
          </w:tcPr>
          <w:p w14:paraId="11E81B8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2019</w:t>
            </w:r>
          </w:p>
        </w:tc>
        <w:tc>
          <w:tcPr>
            <w:tcW w:w="0" w:type="auto"/>
          </w:tcPr>
          <w:p w14:paraId="10747A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w:t>
            </w:r>
          </w:p>
        </w:tc>
        <w:tc>
          <w:tcPr>
            <w:tcW w:w="0" w:type="auto"/>
          </w:tcPr>
          <w:p w14:paraId="5F797D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w:t>
            </w:r>
          </w:p>
        </w:tc>
        <w:tc>
          <w:tcPr>
            <w:tcW w:w="0" w:type="auto"/>
          </w:tcPr>
          <w:p w14:paraId="52D0DB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318D90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227.6</w:t>
            </w:r>
          </w:p>
        </w:tc>
        <w:tc>
          <w:tcPr>
            <w:tcW w:w="0" w:type="auto"/>
          </w:tcPr>
          <w:p w14:paraId="1EED8BD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w:t>
            </w:r>
          </w:p>
        </w:tc>
        <w:tc>
          <w:tcPr>
            <w:tcW w:w="0" w:type="auto"/>
          </w:tcPr>
          <w:p w14:paraId="1A199A6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r>
      <w:tr w:rsidR="00045A83" w:rsidRPr="00E131BD" w14:paraId="2E4AF6BE" w14:textId="77777777">
        <w:tc>
          <w:tcPr>
            <w:tcW w:w="0" w:type="auto"/>
          </w:tcPr>
          <w:p w14:paraId="1B5428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2020</w:t>
            </w:r>
          </w:p>
        </w:tc>
        <w:tc>
          <w:tcPr>
            <w:tcW w:w="0" w:type="auto"/>
          </w:tcPr>
          <w:p w14:paraId="06A665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38862E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0EAA02D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75.9</w:t>
            </w:r>
          </w:p>
        </w:tc>
        <w:tc>
          <w:tcPr>
            <w:tcW w:w="0" w:type="auto"/>
          </w:tcPr>
          <w:p w14:paraId="2B3C53B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238.3</w:t>
            </w:r>
          </w:p>
        </w:tc>
        <w:tc>
          <w:tcPr>
            <w:tcW w:w="0" w:type="auto"/>
          </w:tcPr>
          <w:p w14:paraId="44646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0.93</w:t>
            </w:r>
          </w:p>
        </w:tc>
        <w:tc>
          <w:tcPr>
            <w:tcW w:w="0" w:type="auto"/>
          </w:tcPr>
          <w:p w14:paraId="5B4CD9C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4.6</w:t>
            </w:r>
          </w:p>
        </w:tc>
      </w:tr>
    </w:tbl>
    <w:p w14:paraId="0CE895E4" w14:textId="77777777" w:rsidR="00045A83" w:rsidRDefault="00053949">
      <w:r>
        <w:t> </w:t>
      </w:r>
    </w:p>
    <w:p w14:paraId="51CB0E83" w14:textId="77777777" w:rsidR="00E131BD" w:rsidRDefault="00E131BD"/>
    <w:p w14:paraId="75F8AAC0" w14:textId="77777777" w:rsidR="00E131BD" w:rsidRDefault="00E131BD"/>
    <w:p w14:paraId="5FBB8EEB" w14:textId="77777777" w:rsidR="00E131BD" w:rsidRDefault="00E131BD"/>
    <w:p w14:paraId="3966C149" w14:textId="77777777" w:rsidR="00E131BD" w:rsidRDefault="00E131BD"/>
    <w:p w14:paraId="3611E749" w14:textId="77777777" w:rsidR="00E131BD" w:rsidRDefault="00E131BD"/>
    <w:p w14:paraId="67E2A639" w14:textId="77777777" w:rsidR="00E131BD" w:rsidRDefault="00E131BD"/>
    <w:p w14:paraId="7D0FB637" w14:textId="77777777" w:rsidR="00E131BD" w:rsidRDefault="00E131BD"/>
    <w:p w14:paraId="5ECE5031" w14:textId="77777777" w:rsidR="00E131BD" w:rsidRDefault="00E131BD"/>
    <w:p w14:paraId="2BE75D84" w14:textId="77777777" w:rsidR="00E131BD" w:rsidRDefault="00E131BD"/>
    <w:p w14:paraId="65FB5224" w14:textId="77777777" w:rsidR="00E131BD" w:rsidRDefault="00E131BD"/>
    <w:p w14:paraId="758B09F7" w14:textId="77777777" w:rsidR="00045A83" w:rsidRDefault="00053949">
      <w:pPr>
        <w:pStyle w:val="Heading4"/>
      </w:pPr>
      <w:bookmarkStart w:id="287" w:name="spatial-patterns-in-doc-nom"/>
      <w:bookmarkStart w:id="288" w:name="_Toc45753406"/>
      <w:r>
        <w:lastRenderedPageBreak/>
        <w:t>Spatial patterns in DOC &amp; NOM</w:t>
      </w:r>
      <w:bookmarkEnd w:id="287"/>
      <w:bookmarkEnd w:id="288"/>
    </w:p>
    <w:p w14:paraId="720A2F3B" w14:textId="77777777" w:rsidR="00045A83" w:rsidRDefault="00053949">
      <w:r>
        <w:t>Samples with maximum DOC concentrations were captured by vertical racks at five of the six sites, with the exception of Leech River head (</w:t>
      </w:r>
      <w:r>
        <w:rPr>
          <w:i/>
        </w:rPr>
        <w:t>‘</w:t>
      </w:r>
      <w:proofErr w:type="spellStart"/>
      <w:r>
        <w:rPr>
          <w:i/>
        </w:rPr>
        <w:t>LeechHead</w:t>
      </w:r>
      <w:proofErr w:type="spellEnd"/>
      <w:r>
        <w:rPr>
          <w:i/>
        </w:rPr>
        <w:t>’</w:t>
      </w:r>
      <w:r>
        <w:t>, site 3) where peak DOC happened to be collected as a Grab sample (Table 12).</w:t>
      </w:r>
    </w:p>
    <w:p w14:paraId="0BC2D6DC" w14:textId="77777777" w:rsidR="00405B36" w:rsidRDefault="00405B36"/>
    <w:p w14:paraId="4CB9631A" w14:textId="77777777" w:rsidR="00045A83" w:rsidRDefault="00053949" w:rsidP="00E131BD">
      <w:pPr>
        <w:spacing w:line="240" w:lineRule="auto"/>
      </w:pPr>
      <w:r>
        <w:t> </w:t>
      </w:r>
    </w:p>
    <w:p w14:paraId="7F1BCA96" w14:textId="77777777" w:rsidR="00045A83" w:rsidRDefault="00053949" w:rsidP="00E131BD">
      <w:pPr>
        <w:spacing w:line="240" w:lineRule="auto"/>
      </w:pPr>
      <w:r>
        <w:t xml:space="preserve">Table 12: </w:t>
      </w:r>
      <w:r>
        <w:rPr>
          <w:i/>
        </w:rPr>
        <w:t>Summary of DOC across the six LWSA installation sites including breakdown of sample type collected.</w:t>
      </w:r>
    </w:p>
    <w:tbl>
      <w:tblPr>
        <w:tblW w:w="4999" w:type="pct"/>
        <w:tblLook w:val="07E0" w:firstRow="1" w:lastRow="1" w:firstColumn="1" w:lastColumn="1" w:noHBand="1" w:noVBand="1"/>
      </w:tblPr>
      <w:tblGrid>
        <w:gridCol w:w="1295"/>
        <w:gridCol w:w="1305"/>
        <w:gridCol w:w="1049"/>
        <w:gridCol w:w="1068"/>
        <w:gridCol w:w="925"/>
        <w:gridCol w:w="707"/>
        <w:gridCol w:w="954"/>
        <w:gridCol w:w="1094"/>
        <w:gridCol w:w="961"/>
      </w:tblGrid>
      <w:tr w:rsidR="00045A83" w:rsidRPr="00E131BD" w14:paraId="5264C871" w14:textId="77777777">
        <w:tc>
          <w:tcPr>
            <w:tcW w:w="0" w:type="auto"/>
            <w:tcBorders>
              <w:bottom w:val="single" w:sz="0" w:space="0" w:color="auto"/>
            </w:tcBorders>
            <w:vAlign w:val="bottom"/>
          </w:tcPr>
          <w:p w14:paraId="6837DD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422BA9A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Sample type</w:t>
            </w:r>
          </w:p>
        </w:tc>
        <w:tc>
          <w:tcPr>
            <w:tcW w:w="0" w:type="auto"/>
            <w:tcBorders>
              <w:bottom w:val="single" w:sz="0" w:space="0" w:color="auto"/>
            </w:tcBorders>
            <w:vAlign w:val="bottom"/>
          </w:tcPr>
          <w:p w14:paraId="201799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Sample count</w:t>
            </w:r>
          </w:p>
        </w:tc>
        <w:tc>
          <w:tcPr>
            <w:tcW w:w="0" w:type="auto"/>
            <w:tcBorders>
              <w:bottom w:val="single" w:sz="0" w:space="0" w:color="auto"/>
            </w:tcBorders>
            <w:vAlign w:val="bottom"/>
          </w:tcPr>
          <w:p w14:paraId="4475E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Mean DOC (mg/L)</w:t>
            </w:r>
          </w:p>
        </w:tc>
        <w:tc>
          <w:tcPr>
            <w:tcW w:w="0" w:type="auto"/>
            <w:tcBorders>
              <w:bottom w:val="single" w:sz="0" w:space="0" w:color="auto"/>
            </w:tcBorders>
            <w:vAlign w:val="bottom"/>
          </w:tcPr>
          <w:p w14:paraId="7A0C766F" w14:textId="77777777"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sd</w:t>
            </w:r>
            <w:proofErr w:type="spellEnd"/>
            <w:r w:rsidRPr="00E131BD">
              <w:rPr>
                <w:rFonts w:asciiTheme="minorHAnsi" w:hAnsiTheme="minorHAnsi" w:cstheme="minorHAnsi"/>
              </w:rPr>
              <w:t xml:space="preserve"> (± mg/L DOC)</w:t>
            </w:r>
          </w:p>
        </w:tc>
        <w:tc>
          <w:tcPr>
            <w:tcW w:w="0" w:type="auto"/>
            <w:tcBorders>
              <w:bottom w:val="single" w:sz="0" w:space="0" w:color="auto"/>
            </w:tcBorders>
            <w:vAlign w:val="bottom"/>
          </w:tcPr>
          <w:p w14:paraId="4B2866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RSD (± %)</w:t>
            </w:r>
          </w:p>
        </w:tc>
        <w:tc>
          <w:tcPr>
            <w:tcW w:w="0" w:type="auto"/>
            <w:tcBorders>
              <w:bottom w:val="single" w:sz="0" w:space="0" w:color="auto"/>
            </w:tcBorders>
            <w:vAlign w:val="bottom"/>
          </w:tcPr>
          <w:p w14:paraId="67F4F98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(mg/L)</w:t>
            </w:r>
          </w:p>
        </w:tc>
        <w:tc>
          <w:tcPr>
            <w:tcW w:w="0" w:type="auto"/>
            <w:tcBorders>
              <w:bottom w:val="single" w:sz="0" w:space="0" w:color="auto"/>
            </w:tcBorders>
            <w:vAlign w:val="bottom"/>
          </w:tcPr>
          <w:p w14:paraId="3C15E3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Median (mg/L)</w:t>
            </w:r>
          </w:p>
        </w:tc>
        <w:tc>
          <w:tcPr>
            <w:tcW w:w="0" w:type="auto"/>
            <w:tcBorders>
              <w:bottom w:val="single" w:sz="0" w:space="0" w:color="auto"/>
            </w:tcBorders>
            <w:vAlign w:val="bottom"/>
          </w:tcPr>
          <w:p w14:paraId="2EC839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(mg/L)</w:t>
            </w:r>
          </w:p>
        </w:tc>
      </w:tr>
      <w:tr w:rsidR="00045A83" w:rsidRPr="00E131BD" w14:paraId="2DB77FF3" w14:textId="77777777">
        <w:tc>
          <w:tcPr>
            <w:tcW w:w="0" w:type="auto"/>
          </w:tcPr>
          <w:p w14:paraId="7F6A7FB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33B2D2E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6E516A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4465983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9.5</w:t>
            </w:r>
          </w:p>
        </w:tc>
        <w:tc>
          <w:tcPr>
            <w:tcW w:w="0" w:type="auto"/>
          </w:tcPr>
          <w:p w14:paraId="088CC80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1BE3674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w:t>
            </w:r>
          </w:p>
        </w:tc>
        <w:tc>
          <w:tcPr>
            <w:tcW w:w="0" w:type="auto"/>
          </w:tcPr>
          <w:p w14:paraId="7DFEC0D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6.38</w:t>
            </w:r>
          </w:p>
        </w:tc>
        <w:tc>
          <w:tcPr>
            <w:tcW w:w="0" w:type="auto"/>
          </w:tcPr>
          <w:p w14:paraId="313A2B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c>
          <w:tcPr>
            <w:tcW w:w="0" w:type="auto"/>
          </w:tcPr>
          <w:p w14:paraId="1F9B8E8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39E6E436" w14:textId="77777777">
        <w:tc>
          <w:tcPr>
            <w:tcW w:w="0" w:type="auto"/>
          </w:tcPr>
          <w:p w14:paraId="73B45BE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69358EF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46BA9DD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0045B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10.2</w:t>
            </w:r>
          </w:p>
        </w:tc>
        <w:tc>
          <w:tcPr>
            <w:tcW w:w="0" w:type="auto"/>
          </w:tcPr>
          <w:p w14:paraId="0C9B5E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w:t>
            </w:r>
          </w:p>
        </w:tc>
        <w:tc>
          <w:tcPr>
            <w:tcW w:w="0" w:type="auto"/>
          </w:tcPr>
          <w:p w14:paraId="3F923F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68A6F1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3.78</w:t>
            </w:r>
          </w:p>
        </w:tc>
        <w:tc>
          <w:tcPr>
            <w:tcW w:w="0" w:type="auto"/>
          </w:tcPr>
          <w:p w14:paraId="67871D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9.94</w:t>
            </w:r>
          </w:p>
        </w:tc>
        <w:tc>
          <w:tcPr>
            <w:tcW w:w="0" w:type="auto"/>
          </w:tcPr>
          <w:p w14:paraId="4585D2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4763B2E5" w14:textId="77777777">
        <w:tc>
          <w:tcPr>
            <w:tcW w:w="0" w:type="auto"/>
          </w:tcPr>
          <w:p w14:paraId="69CDB71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13F5040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9A78BB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BA857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34430F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0BB1805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c>
          <w:tcPr>
            <w:tcW w:w="0" w:type="auto"/>
          </w:tcPr>
          <w:p w14:paraId="33962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1.84</w:t>
            </w:r>
          </w:p>
        </w:tc>
        <w:tc>
          <w:tcPr>
            <w:tcW w:w="0" w:type="auto"/>
          </w:tcPr>
          <w:p w14:paraId="21C533A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3.33</w:t>
            </w:r>
          </w:p>
        </w:tc>
        <w:tc>
          <w:tcPr>
            <w:tcW w:w="0" w:type="auto"/>
          </w:tcPr>
          <w:p w14:paraId="255BA2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9.04</w:t>
            </w:r>
          </w:p>
        </w:tc>
      </w:tr>
      <w:tr w:rsidR="00045A83" w:rsidRPr="00E131BD" w14:paraId="08F8FBCB" w14:textId="77777777">
        <w:tc>
          <w:tcPr>
            <w:tcW w:w="0" w:type="auto"/>
          </w:tcPr>
          <w:p w14:paraId="56D2D88D"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71CA7F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08A290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4F545E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5.5</w:t>
            </w:r>
          </w:p>
        </w:tc>
        <w:tc>
          <w:tcPr>
            <w:tcW w:w="0" w:type="auto"/>
          </w:tcPr>
          <w:p w14:paraId="72B1FC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13361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B2F69A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04F4E7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5.41</w:t>
            </w:r>
          </w:p>
        </w:tc>
        <w:tc>
          <w:tcPr>
            <w:tcW w:w="0" w:type="auto"/>
          </w:tcPr>
          <w:p w14:paraId="426071C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9.16</w:t>
            </w:r>
          </w:p>
        </w:tc>
      </w:tr>
      <w:tr w:rsidR="00045A83" w:rsidRPr="00E131BD" w14:paraId="213DE5F3" w14:textId="77777777">
        <w:tc>
          <w:tcPr>
            <w:tcW w:w="0" w:type="auto"/>
          </w:tcPr>
          <w:p w14:paraId="52E045D4"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00E3C0D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C6AB8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54334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5E2EEC5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492EC2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21E733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3.99</w:t>
            </w:r>
          </w:p>
        </w:tc>
        <w:tc>
          <w:tcPr>
            <w:tcW w:w="0" w:type="auto"/>
          </w:tcPr>
          <w:p w14:paraId="3DBA7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6.19</w:t>
            </w:r>
          </w:p>
        </w:tc>
        <w:tc>
          <w:tcPr>
            <w:tcW w:w="0" w:type="auto"/>
          </w:tcPr>
          <w:p w14:paraId="35693C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11.64</w:t>
            </w:r>
          </w:p>
        </w:tc>
      </w:tr>
      <w:tr w:rsidR="00045A83" w:rsidRPr="00E131BD" w14:paraId="51F1400B" w14:textId="77777777">
        <w:tc>
          <w:tcPr>
            <w:tcW w:w="0" w:type="auto"/>
          </w:tcPr>
          <w:p w14:paraId="5EAB6228"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6FE1924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3BB601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5054B1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tc>
        <w:tc>
          <w:tcPr>
            <w:tcW w:w="0" w:type="auto"/>
          </w:tcPr>
          <w:p w14:paraId="5C3925D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176D4A7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56CDF11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3.95</w:t>
            </w:r>
          </w:p>
        </w:tc>
        <w:tc>
          <w:tcPr>
            <w:tcW w:w="0" w:type="auto"/>
          </w:tcPr>
          <w:p w14:paraId="35A7255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7.26</w:t>
            </w:r>
          </w:p>
        </w:tc>
        <w:tc>
          <w:tcPr>
            <w:tcW w:w="0" w:type="auto"/>
          </w:tcPr>
          <w:p w14:paraId="684FA1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10.57</w:t>
            </w:r>
          </w:p>
        </w:tc>
      </w:tr>
      <w:tr w:rsidR="00045A83" w:rsidRPr="00E131BD" w14:paraId="07AB42E0" w14:textId="77777777">
        <w:tc>
          <w:tcPr>
            <w:tcW w:w="0" w:type="auto"/>
          </w:tcPr>
          <w:p w14:paraId="2F32D797"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4C857D6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82949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22EB7B0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EDCB66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c>
          <w:tcPr>
            <w:tcW w:w="0" w:type="auto"/>
          </w:tcPr>
          <w:p w14:paraId="344D8F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E85951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1.79</w:t>
            </w:r>
          </w:p>
        </w:tc>
        <w:tc>
          <w:tcPr>
            <w:tcW w:w="0" w:type="auto"/>
          </w:tcPr>
          <w:p w14:paraId="05B614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3.74</w:t>
            </w:r>
          </w:p>
        </w:tc>
        <w:tc>
          <w:tcPr>
            <w:tcW w:w="0" w:type="auto"/>
          </w:tcPr>
          <w:p w14:paraId="354087E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7.47</w:t>
            </w:r>
          </w:p>
        </w:tc>
      </w:tr>
      <w:tr w:rsidR="00045A83" w:rsidRPr="00E131BD" w14:paraId="4E74D65B" w14:textId="77777777">
        <w:tc>
          <w:tcPr>
            <w:tcW w:w="0" w:type="auto"/>
          </w:tcPr>
          <w:p w14:paraId="5031528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0F3900D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18E2A1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49522B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04F9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w:t>
            </w:r>
          </w:p>
        </w:tc>
        <w:tc>
          <w:tcPr>
            <w:tcW w:w="0" w:type="auto"/>
          </w:tcPr>
          <w:p w14:paraId="3855F9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5546B4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3.00</w:t>
            </w:r>
          </w:p>
        </w:tc>
        <w:tc>
          <w:tcPr>
            <w:tcW w:w="0" w:type="auto"/>
          </w:tcPr>
          <w:p w14:paraId="147D21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4.91</w:t>
            </w:r>
          </w:p>
        </w:tc>
        <w:tc>
          <w:tcPr>
            <w:tcW w:w="0" w:type="auto"/>
          </w:tcPr>
          <w:p w14:paraId="1F8BB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8.22</w:t>
            </w:r>
          </w:p>
        </w:tc>
      </w:tr>
      <w:tr w:rsidR="00045A83" w:rsidRPr="00E131BD" w14:paraId="7879D39A" w14:textId="77777777">
        <w:tc>
          <w:tcPr>
            <w:tcW w:w="0" w:type="auto"/>
          </w:tcPr>
          <w:p w14:paraId="7350483B"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69F0043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7DE3A0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6363D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4.3</w:t>
            </w:r>
          </w:p>
        </w:tc>
        <w:tc>
          <w:tcPr>
            <w:tcW w:w="0" w:type="auto"/>
          </w:tcPr>
          <w:p w14:paraId="081CAE2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w:t>
            </w:r>
          </w:p>
        </w:tc>
        <w:tc>
          <w:tcPr>
            <w:tcW w:w="0" w:type="auto"/>
          </w:tcPr>
          <w:p w14:paraId="4F51E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146F443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2.00</w:t>
            </w:r>
          </w:p>
        </w:tc>
        <w:tc>
          <w:tcPr>
            <w:tcW w:w="0" w:type="auto"/>
          </w:tcPr>
          <w:p w14:paraId="0B9838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4.23</w:t>
            </w:r>
          </w:p>
        </w:tc>
        <w:tc>
          <w:tcPr>
            <w:tcW w:w="0" w:type="auto"/>
          </w:tcPr>
          <w:p w14:paraId="69BFA71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9.08</w:t>
            </w:r>
          </w:p>
        </w:tc>
      </w:tr>
      <w:tr w:rsidR="00045A83" w:rsidRPr="00E131BD" w14:paraId="363780DA" w14:textId="77777777">
        <w:tc>
          <w:tcPr>
            <w:tcW w:w="0" w:type="auto"/>
          </w:tcPr>
          <w:p w14:paraId="74B7A843"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44BF13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14E2F3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5F75EA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6.7</w:t>
            </w:r>
          </w:p>
        </w:tc>
        <w:tc>
          <w:tcPr>
            <w:tcW w:w="0" w:type="auto"/>
          </w:tcPr>
          <w:p w14:paraId="499F1BF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w:t>
            </w:r>
          </w:p>
        </w:tc>
        <w:tc>
          <w:tcPr>
            <w:tcW w:w="0" w:type="auto"/>
          </w:tcPr>
          <w:p w14:paraId="78012A1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w:t>
            </w:r>
          </w:p>
        </w:tc>
        <w:tc>
          <w:tcPr>
            <w:tcW w:w="0" w:type="auto"/>
          </w:tcPr>
          <w:p w14:paraId="5FB7F6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2.89</w:t>
            </w:r>
          </w:p>
        </w:tc>
        <w:tc>
          <w:tcPr>
            <w:tcW w:w="0" w:type="auto"/>
          </w:tcPr>
          <w:p w14:paraId="2F68AC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6.49</w:t>
            </w:r>
          </w:p>
        </w:tc>
        <w:tc>
          <w:tcPr>
            <w:tcW w:w="0" w:type="auto"/>
          </w:tcPr>
          <w:p w14:paraId="5DAC4D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10.95</w:t>
            </w:r>
          </w:p>
        </w:tc>
      </w:tr>
      <w:tr w:rsidR="00045A83" w:rsidRPr="00E131BD" w14:paraId="00700702" w14:textId="77777777">
        <w:tc>
          <w:tcPr>
            <w:tcW w:w="0" w:type="auto"/>
          </w:tcPr>
          <w:p w14:paraId="0A5704A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475A9C96"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7A3614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38</w:t>
            </w:r>
          </w:p>
        </w:tc>
        <w:tc>
          <w:tcPr>
            <w:tcW w:w="0" w:type="auto"/>
          </w:tcPr>
          <w:p w14:paraId="07BCCBC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70E1D5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22BFCB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2F57F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0F250D7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3.71</w:t>
            </w:r>
          </w:p>
        </w:tc>
        <w:tc>
          <w:tcPr>
            <w:tcW w:w="0" w:type="auto"/>
          </w:tcPr>
          <w:p w14:paraId="1B82B5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8.85</w:t>
            </w:r>
          </w:p>
        </w:tc>
      </w:tr>
      <w:tr w:rsidR="00045A83" w:rsidRPr="00E131BD" w14:paraId="514B5CE1" w14:textId="77777777">
        <w:tc>
          <w:tcPr>
            <w:tcW w:w="0" w:type="auto"/>
          </w:tcPr>
          <w:p w14:paraId="64C998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24E804C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40D14E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w:t>
            </w:r>
          </w:p>
        </w:tc>
        <w:tc>
          <w:tcPr>
            <w:tcW w:w="0" w:type="auto"/>
          </w:tcPr>
          <w:p w14:paraId="34E8838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w:t>
            </w:r>
          </w:p>
        </w:tc>
        <w:tc>
          <w:tcPr>
            <w:tcW w:w="0" w:type="auto"/>
          </w:tcPr>
          <w:p w14:paraId="570A3A7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E70D29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094B1C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2.69</w:t>
            </w:r>
          </w:p>
        </w:tc>
        <w:tc>
          <w:tcPr>
            <w:tcW w:w="0" w:type="auto"/>
          </w:tcPr>
          <w:p w14:paraId="219ED4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5.61</w:t>
            </w:r>
          </w:p>
        </w:tc>
        <w:tc>
          <w:tcPr>
            <w:tcW w:w="0" w:type="auto"/>
          </w:tcPr>
          <w:p w14:paraId="6538DB8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r>
      <w:tr w:rsidR="00045A83" w:rsidRPr="00E131BD" w14:paraId="44A3C195" w14:textId="77777777">
        <w:tc>
          <w:tcPr>
            <w:tcW w:w="0" w:type="auto"/>
          </w:tcPr>
          <w:p w14:paraId="5337077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0126575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6F283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148</w:t>
            </w:r>
          </w:p>
        </w:tc>
        <w:tc>
          <w:tcPr>
            <w:tcW w:w="0" w:type="auto"/>
          </w:tcPr>
          <w:p w14:paraId="10B12A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7AEF8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c>
          <w:tcPr>
            <w:tcW w:w="0" w:type="auto"/>
          </w:tcPr>
          <w:p w14:paraId="0E87B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52</w:t>
            </w:r>
          </w:p>
        </w:tc>
        <w:tc>
          <w:tcPr>
            <w:tcW w:w="0" w:type="auto"/>
          </w:tcPr>
          <w:p w14:paraId="06E669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50679F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4.77</w:t>
            </w:r>
          </w:p>
        </w:tc>
        <w:tc>
          <w:tcPr>
            <w:tcW w:w="0" w:type="auto"/>
          </w:tcPr>
          <w:p w14:paraId="3256BD2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26E23E39" w14:textId="77777777">
        <w:tc>
          <w:tcPr>
            <w:tcW w:w="0" w:type="auto"/>
          </w:tcPr>
          <w:p w14:paraId="59465C5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7B51BF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A3678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170</w:t>
            </w:r>
          </w:p>
        </w:tc>
        <w:tc>
          <w:tcPr>
            <w:tcW w:w="0" w:type="auto"/>
          </w:tcPr>
          <w:p w14:paraId="66AF21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67A758A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1A0088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218C4E8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1EAC6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6.39</w:t>
            </w:r>
          </w:p>
        </w:tc>
        <w:tc>
          <w:tcPr>
            <w:tcW w:w="0" w:type="auto"/>
          </w:tcPr>
          <w:p w14:paraId="574FAE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24B7A9C8" w14:textId="77777777">
        <w:tc>
          <w:tcPr>
            <w:tcW w:w="0" w:type="auto"/>
          </w:tcPr>
          <w:p w14:paraId="5079C8E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6B1D289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SUMMARY</w:t>
            </w:r>
          </w:p>
        </w:tc>
        <w:tc>
          <w:tcPr>
            <w:tcW w:w="0" w:type="auto"/>
          </w:tcPr>
          <w:p w14:paraId="58AB57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318</w:t>
            </w:r>
          </w:p>
        </w:tc>
        <w:tc>
          <w:tcPr>
            <w:tcW w:w="0" w:type="auto"/>
          </w:tcPr>
          <w:p w14:paraId="4057854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w:t>
            </w:r>
          </w:p>
        </w:tc>
        <w:tc>
          <w:tcPr>
            <w:tcW w:w="0" w:type="auto"/>
          </w:tcPr>
          <w:p w14:paraId="78A1625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62458F9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w:t>
            </w:r>
          </w:p>
        </w:tc>
        <w:tc>
          <w:tcPr>
            <w:tcW w:w="0" w:type="auto"/>
          </w:tcPr>
          <w:p w14:paraId="21A3AA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1ED634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5.65</w:t>
            </w:r>
          </w:p>
        </w:tc>
        <w:tc>
          <w:tcPr>
            <w:tcW w:w="0" w:type="auto"/>
          </w:tcPr>
          <w:p w14:paraId="1AA0C52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bl>
    <w:p w14:paraId="34F91DDF" w14:textId="77777777" w:rsidR="00045A83" w:rsidRDefault="00053949">
      <w:r>
        <w:t> </w:t>
      </w:r>
    </w:p>
    <w:p w14:paraId="53FBC10A" w14:textId="77777777" w:rsidR="00405B36" w:rsidRDefault="00405B36"/>
    <w:p w14:paraId="7C296BFB" w14:textId="77777777" w:rsidR="00045A83" w:rsidRDefault="00053949">
      <w:r>
        <w:t>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w:t>
      </w:r>
      <w:proofErr w:type="spellStart"/>
      <w:r>
        <w:rPr>
          <w:i/>
        </w:rPr>
        <w:t>CraggCrk</w:t>
      </w:r>
      <w:proofErr w:type="spellEnd"/>
      <w:r>
        <w:rPr>
          <w:i/>
        </w:rPr>
        <w:t>’</w:t>
      </w:r>
      <w:r>
        <w:t xml:space="preserve">, site 4), a mainstem river that drains the east sub-basin of </w:t>
      </w:r>
      <w:r>
        <w:lastRenderedPageBreak/>
        <w:t>the Leech watershed, including Jarvis Lake and the western slopes of Survey Mountain. DOC concentration and variance at Leech River Tunnel (</w:t>
      </w:r>
      <w:r>
        <w:rPr>
          <w:i/>
        </w:rPr>
        <w:t>‘Tunnel’</w:t>
      </w:r>
      <w:r>
        <w:t xml:space="preserve">, site 6) was similar to </w:t>
      </w:r>
      <w:proofErr w:type="spellStart"/>
      <w:r>
        <w:t>CraggCrk</w:t>
      </w:r>
      <w:proofErr w:type="spellEnd"/>
      <w:r>
        <w:t xml:space="preserve"> (Figure 18).</w:t>
      </w:r>
    </w:p>
    <w:p w14:paraId="5C2063BC" w14:textId="77777777" w:rsidR="00045A83" w:rsidRDefault="00053949" w:rsidP="00E131BD">
      <w:pPr>
        <w:spacing w:line="240" w:lineRule="auto"/>
      </w:pPr>
      <w:r>
        <w:rPr>
          <w:noProof/>
        </w:rPr>
        <w:drawing>
          <wp:inline distT="0" distB="0" distL="0" distR="0" wp14:anchorId="5828AC5C" wp14:editId="2B69276E">
            <wp:extent cx="4587290" cy="3669832"/>
            <wp:effectExtent l="0" t="0" r="0" b="0"/>
            <wp:docPr id="18" name="Picture" descr="Figure 18: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14:paraId="619EFE55" w14:textId="77777777" w:rsidR="00045A83" w:rsidRDefault="00053949" w:rsidP="00E131BD">
      <w:pPr>
        <w:spacing w:line="240" w:lineRule="auto"/>
      </w:pPr>
      <w:r>
        <w:t xml:space="preserve">Figure 18:  </w:t>
      </w:r>
      <w:r>
        <w:rPr>
          <w:i/>
        </w:rPr>
        <w:t>Dissolved organic carbon (DOC) concentrations across the Leech watershed over sixteen months, collected by standard grab sampling and on vertical racks (318 samples total).</w:t>
      </w:r>
    </w:p>
    <w:p w14:paraId="2B8FF752" w14:textId="77777777" w:rsidR="00045A83" w:rsidRDefault="00053949">
      <w:r>
        <w:t> </w:t>
      </w:r>
    </w:p>
    <w:p w14:paraId="4D0FC29B" w14:textId="77777777" w:rsidR="00045A83" w:rsidRDefault="00053949">
      <w:pPr>
        <w:pStyle w:val="Heading5"/>
      </w:pPr>
      <w:bookmarkStart w:id="289" w:name="spatial-and-temporal-patterns-in-doc-nom"/>
      <w:bookmarkStart w:id="290" w:name="_Toc45753407"/>
      <w:r>
        <w:lastRenderedPageBreak/>
        <w:t>Spatial and temporal patterns in DOC &amp; NOM</w:t>
      </w:r>
      <w:bookmarkEnd w:id="289"/>
      <w:bookmarkEnd w:id="290"/>
    </w:p>
    <w:p w14:paraId="70A98886" w14:textId="77777777" w:rsidR="00045A83" w:rsidRDefault="00053949" w:rsidP="00E131BD">
      <w:pPr>
        <w:spacing w:line="240" w:lineRule="auto"/>
      </w:pPr>
      <w:r>
        <w:rPr>
          <w:noProof/>
        </w:rPr>
        <w:drawing>
          <wp:inline distT="0" distB="0" distL="0" distR="0" wp14:anchorId="7C1A70E9" wp14:editId="1D6AA590">
            <wp:extent cx="5504749" cy="5504749"/>
            <wp:effectExtent l="0" t="0" r="0" b="0"/>
            <wp:docPr id="19" name="Picture"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1"/>
                    <a:stretch>
                      <a:fillRect/>
                    </a:stretch>
                  </pic:blipFill>
                  <pic:spPr bwMode="auto">
                    <a:xfrm>
                      <a:off x="0" y="0"/>
                      <a:ext cx="5504749" cy="5504749"/>
                    </a:xfrm>
                    <a:prstGeom prst="rect">
                      <a:avLst/>
                    </a:prstGeom>
                    <a:noFill/>
                    <a:ln w="9525">
                      <a:noFill/>
                      <a:headEnd/>
                      <a:tailEnd/>
                    </a:ln>
                  </pic:spPr>
                </pic:pic>
              </a:graphicData>
            </a:graphic>
          </wp:inline>
        </w:drawing>
      </w:r>
    </w:p>
    <w:p w14:paraId="32E7832D" w14:textId="77777777" w:rsidR="00045A83" w:rsidRDefault="00053949" w:rsidP="00E131BD">
      <w:pPr>
        <w:spacing w:line="240" w:lineRule="auto"/>
        <w:rPr>
          <w:i/>
        </w:rPr>
      </w:pPr>
      <w:r>
        <w:t xml:space="preserve">Figure 19:  </w:t>
      </w:r>
      <w:r>
        <w:rPr>
          <w:i/>
        </w:rPr>
        <w:t>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14:paraId="76A030FB" w14:textId="77777777" w:rsidR="00E131BD" w:rsidRDefault="00E131BD" w:rsidP="00E131BD">
      <w:pPr>
        <w:spacing w:line="240" w:lineRule="auto"/>
      </w:pPr>
    </w:p>
    <w:p w14:paraId="7A841301" w14:textId="77777777" w:rsidR="00045A83" w:rsidRDefault="00053949" w:rsidP="00E131BD">
      <w:pPr>
        <w:spacing w:line="240" w:lineRule="auto"/>
      </w:pPr>
      <w:r>
        <w:rPr>
          <w:noProof/>
        </w:rPr>
        <w:lastRenderedPageBreak/>
        <w:drawing>
          <wp:inline distT="0" distB="0" distL="0" distR="0" wp14:anchorId="1F5E562A" wp14:editId="011C3C5D">
            <wp:extent cx="4587290" cy="3669832"/>
            <wp:effectExtent l="0" t="0" r="0" b="0"/>
            <wp:docPr id="20" name="Picture" descr="Figure 20:  Contrasting DOC from samples collected across wet (n = 279) and dry (n = 39) seasons by both synoptic grab and vertical rack sampl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easonal-subbasin_boxplots.png"/>
                    <pic:cNvPicPr>
                      <a:picLocks noChangeAspect="1" noChangeArrowheads="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14:paraId="37D9F717" w14:textId="77777777" w:rsidR="00045A83" w:rsidRDefault="00053949" w:rsidP="00E131BD">
      <w:pPr>
        <w:spacing w:line="240" w:lineRule="auto"/>
        <w:rPr>
          <w:i/>
        </w:rPr>
      </w:pPr>
      <w:r>
        <w:t xml:space="preserve">Figure 20:  </w:t>
      </w:r>
      <w:r>
        <w:rPr>
          <w:i/>
        </w:rPr>
        <w:t>Contrasting DOC from samples collected across wet (n = 279) and dry (n = 39) seasons by both synoptic grab and vertical rack sampling</w:t>
      </w:r>
    </w:p>
    <w:p w14:paraId="3FE8EC38" w14:textId="77777777" w:rsidR="00E131BD" w:rsidRDefault="00E131BD" w:rsidP="00E131BD">
      <w:pPr>
        <w:spacing w:line="240" w:lineRule="auto"/>
        <w:rPr>
          <w:i/>
        </w:rPr>
      </w:pPr>
    </w:p>
    <w:p w14:paraId="65BB0964" w14:textId="77777777" w:rsidR="00E131BD" w:rsidRDefault="00E131BD" w:rsidP="00E131BD">
      <w:pPr>
        <w:spacing w:line="240" w:lineRule="auto"/>
      </w:pPr>
    </w:p>
    <w:p w14:paraId="5364347E" w14:textId="77777777" w:rsidR="00E131BD" w:rsidRDefault="00E131BD" w:rsidP="00E131BD">
      <w:pPr>
        <w:spacing w:line="240" w:lineRule="auto"/>
      </w:pPr>
    </w:p>
    <w:p w14:paraId="463EA695" w14:textId="77777777" w:rsidR="00045A83" w:rsidRDefault="00053949" w:rsidP="00E131BD">
      <w:pPr>
        <w:spacing w:line="240" w:lineRule="auto"/>
      </w:pPr>
      <w:r>
        <w:t xml:space="preserve">Table 13: </w:t>
      </w:r>
      <w:r>
        <w:rPr>
          <w:i/>
        </w:rPr>
        <w:t>Seasonal comparison of sample DOC results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14:paraId="755F87C3" w14:textId="77777777">
        <w:tc>
          <w:tcPr>
            <w:tcW w:w="0" w:type="auto"/>
            <w:tcBorders>
              <w:bottom w:val="single" w:sz="0" w:space="0" w:color="auto"/>
            </w:tcBorders>
            <w:vAlign w:val="bottom"/>
          </w:tcPr>
          <w:p w14:paraId="6C896FAD" w14:textId="77777777" w:rsidR="00045A83" w:rsidRDefault="00053949" w:rsidP="00E131BD">
            <w:pPr>
              <w:spacing w:line="240" w:lineRule="auto"/>
            </w:pPr>
            <w:proofErr w:type="spellStart"/>
            <w:r>
              <w:t>rain_season</w:t>
            </w:r>
            <w:proofErr w:type="spellEnd"/>
          </w:p>
        </w:tc>
        <w:tc>
          <w:tcPr>
            <w:tcW w:w="0" w:type="auto"/>
            <w:tcBorders>
              <w:bottom w:val="single" w:sz="0" w:space="0" w:color="auto"/>
            </w:tcBorders>
            <w:vAlign w:val="bottom"/>
          </w:tcPr>
          <w:p w14:paraId="6F8E3FF9" w14:textId="77777777" w:rsidR="00045A83" w:rsidRDefault="00053949" w:rsidP="00E131BD">
            <w:pPr>
              <w:spacing w:line="240" w:lineRule="auto"/>
              <w:jc w:val="right"/>
            </w:pPr>
            <w:r>
              <w:t>count</w:t>
            </w:r>
          </w:p>
        </w:tc>
        <w:tc>
          <w:tcPr>
            <w:tcW w:w="0" w:type="auto"/>
            <w:tcBorders>
              <w:bottom w:val="single" w:sz="0" w:space="0" w:color="auto"/>
            </w:tcBorders>
            <w:vAlign w:val="bottom"/>
          </w:tcPr>
          <w:p w14:paraId="3F3924AD" w14:textId="77777777" w:rsidR="00045A83" w:rsidRDefault="00053949" w:rsidP="00E131BD">
            <w:pPr>
              <w:spacing w:line="240" w:lineRule="auto"/>
              <w:jc w:val="right"/>
            </w:pPr>
            <w:proofErr w:type="spellStart"/>
            <w:r>
              <w:t>DOCmean</w:t>
            </w:r>
            <w:proofErr w:type="spellEnd"/>
          </w:p>
        </w:tc>
        <w:tc>
          <w:tcPr>
            <w:tcW w:w="0" w:type="auto"/>
            <w:tcBorders>
              <w:bottom w:val="single" w:sz="0" w:space="0" w:color="auto"/>
            </w:tcBorders>
            <w:vAlign w:val="bottom"/>
          </w:tcPr>
          <w:p w14:paraId="0E40C603" w14:textId="77777777" w:rsidR="00045A83" w:rsidRDefault="00053949" w:rsidP="00E131BD">
            <w:pPr>
              <w:spacing w:line="240" w:lineRule="auto"/>
              <w:jc w:val="right"/>
            </w:pPr>
            <w:proofErr w:type="spellStart"/>
            <w:r>
              <w:t>DOCsd</w:t>
            </w:r>
            <w:proofErr w:type="spellEnd"/>
          </w:p>
        </w:tc>
        <w:tc>
          <w:tcPr>
            <w:tcW w:w="0" w:type="auto"/>
            <w:tcBorders>
              <w:bottom w:val="single" w:sz="0" w:space="0" w:color="auto"/>
            </w:tcBorders>
            <w:vAlign w:val="bottom"/>
          </w:tcPr>
          <w:p w14:paraId="65F9074D" w14:textId="77777777" w:rsidR="00045A83" w:rsidRDefault="00053949" w:rsidP="00E131BD">
            <w:pPr>
              <w:spacing w:line="240" w:lineRule="auto"/>
              <w:jc w:val="right"/>
            </w:pPr>
            <w:r>
              <w:t>RSD</w:t>
            </w:r>
          </w:p>
        </w:tc>
        <w:tc>
          <w:tcPr>
            <w:tcW w:w="0" w:type="auto"/>
            <w:tcBorders>
              <w:bottom w:val="single" w:sz="0" w:space="0" w:color="auto"/>
            </w:tcBorders>
            <w:vAlign w:val="bottom"/>
          </w:tcPr>
          <w:p w14:paraId="1D9A073E" w14:textId="77777777" w:rsidR="00045A83" w:rsidRDefault="00053949" w:rsidP="00E131BD">
            <w:pPr>
              <w:spacing w:line="240" w:lineRule="auto"/>
              <w:jc w:val="right"/>
            </w:pPr>
            <w:proofErr w:type="spellStart"/>
            <w:r>
              <w:t>DOCmin</w:t>
            </w:r>
            <w:proofErr w:type="spellEnd"/>
          </w:p>
        </w:tc>
        <w:tc>
          <w:tcPr>
            <w:tcW w:w="0" w:type="auto"/>
            <w:tcBorders>
              <w:bottom w:val="single" w:sz="0" w:space="0" w:color="auto"/>
            </w:tcBorders>
            <w:vAlign w:val="bottom"/>
          </w:tcPr>
          <w:p w14:paraId="39148913" w14:textId="77777777" w:rsidR="00045A83" w:rsidRDefault="00053949" w:rsidP="00E131BD">
            <w:pPr>
              <w:spacing w:line="240" w:lineRule="auto"/>
              <w:jc w:val="right"/>
            </w:pPr>
            <w:proofErr w:type="spellStart"/>
            <w:r>
              <w:t>DOCmedian</w:t>
            </w:r>
            <w:proofErr w:type="spellEnd"/>
          </w:p>
        </w:tc>
        <w:tc>
          <w:tcPr>
            <w:tcW w:w="0" w:type="auto"/>
            <w:tcBorders>
              <w:bottom w:val="single" w:sz="0" w:space="0" w:color="auto"/>
            </w:tcBorders>
            <w:vAlign w:val="bottom"/>
          </w:tcPr>
          <w:p w14:paraId="63DB768A" w14:textId="77777777" w:rsidR="00045A83" w:rsidRDefault="00053949" w:rsidP="00E131BD">
            <w:pPr>
              <w:spacing w:line="240" w:lineRule="auto"/>
              <w:jc w:val="right"/>
            </w:pPr>
            <w:proofErr w:type="spellStart"/>
            <w:r>
              <w:t>DOCmax</w:t>
            </w:r>
            <w:proofErr w:type="spellEnd"/>
          </w:p>
        </w:tc>
      </w:tr>
      <w:tr w:rsidR="00045A83" w14:paraId="62127E9D" w14:textId="77777777">
        <w:tc>
          <w:tcPr>
            <w:tcW w:w="0" w:type="auto"/>
          </w:tcPr>
          <w:p w14:paraId="6CE838CD" w14:textId="77777777" w:rsidR="00045A83" w:rsidRDefault="00053949" w:rsidP="00E131BD">
            <w:pPr>
              <w:spacing w:line="240" w:lineRule="auto"/>
            </w:pPr>
            <w:r>
              <w:t>dry</w:t>
            </w:r>
          </w:p>
        </w:tc>
        <w:tc>
          <w:tcPr>
            <w:tcW w:w="0" w:type="auto"/>
          </w:tcPr>
          <w:p w14:paraId="23D7FF25" w14:textId="77777777" w:rsidR="00045A83" w:rsidRDefault="00053949" w:rsidP="00E131BD">
            <w:pPr>
              <w:spacing w:line="240" w:lineRule="auto"/>
              <w:jc w:val="right"/>
            </w:pPr>
            <w:r>
              <w:t>39</w:t>
            </w:r>
          </w:p>
        </w:tc>
        <w:tc>
          <w:tcPr>
            <w:tcW w:w="0" w:type="auto"/>
          </w:tcPr>
          <w:p w14:paraId="3063ECDC" w14:textId="77777777" w:rsidR="00045A83" w:rsidRDefault="00053949" w:rsidP="00E131BD">
            <w:pPr>
              <w:spacing w:line="240" w:lineRule="auto"/>
              <w:jc w:val="right"/>
            </w:pPr>
            <w:r>
              <w:t>5.47</w:t>
            </w:r>
          </w:p>
        </w:tc>
        <w:tc>
          <w:tcPr>
            <w:tcW w:w="0" w:type="auto"/>
          </w:tcPr>
          <w:p w14:paraId="0482732A" w14:textId="77777777" w:rsidR="00045A83" w:rsidRDefault="00053949" w:rsidP="00E131BD">
            <w:pPr>
              <w:spacing w:line="240" w:lineRule="auto"/>
              <w:jc w:val="right"/>
            </w:pPr>
            <w:r>
              <w:t>2.74</w:t>
            </w:r>
          </w:p>
        </w:tc>
        <w:tc>
          <w:tcPr>
            <w:tcW w:w="0" w:type="auto"/>
          </w:tcPr>
          <w:p w14:paraId="1B88D16D" w14:textId="77777777" w:rsidR="00045A83" w:rsidRDefault="00053949" w:rsidP="00E131BD">
            <w:pPr>
              <w:spacing w:line="240" w:lineRule="auto"/>
              <w:jc w:val="right"/>
            </w:pPr>
            <w:r>
              <w:t>50</w:t>
            </w:r>
          </w:p>
        </w:tc>
        <w:tc>
          <w:tcPr>
            <w:tcW w:w="0" w:type="auto"/>
          </w:tcPr>
          <w:p w14:paraId="6AD6FACB" w14:textId="77777777" w:rsidR="00045A83" w:rsidRDefault="00053949" w:rsidP="00E131BD">
            <w:pPr>
              <w:spacing w:line="240" w:lineRule="auto"/>
              <w:jc w:val="right"/>
            </w:pPr>
            <w:r>
              <w:t>1.65</w:t>
            </w:r>
          </w:p>
        </w:tc>
        <w:tc>
          <w:tcPr>
            <w:tcW w:w="0" w:type="auto"/>
          </w:tcPr>
          <w:p w14:paraId="5460206D" w14:textId="77777777" w:rsidR="00045A83" w:rsidRDefault="00053949" w:rsidP="00E131BD">
            <w:pPr>
              <w:spacing w:line="240" w:lineRule="auto"/>
              <w:jc w:val="right"/>
            </w:pPr>
            <w:r>
              <w:t>5.97</w:t>
            </w:r>
          </w:p>
        </w:tc>
        <w:tc>
          <w:tcPr>
            <w:tcW w:w="0" w:type="auto"/>
          </w:tcPr>
          <w:p w14:paraId="06C8D7FB" w14:textId="77777777" w:rsidR="00045A83" w:rsidRDefault="00053949" w:rsidP="00E131BD">
            <w:pPr>
              <w:spacing w:line="240" w:lineRule="auto"/>
              <w:jc w:val="right"/>
            </w:pPr>
            <w:r>
              <w:t>12.8</w:t>
            </w:r>
          </w:p>
        </w:tc>
      </w:tr>
      <w:tr w:rsidR="00045A83" w14:paraId="6771B2A7" w14:textId="77777777">
        <w:tc>
          <w:tcPr>
            <w:tcW w:w="0" w:type="auto"/>
          </w:tcPr>
          <w:p w14:paraId="7A904358" w14:textId="77777777" w:rsidR="00045A83" w:rsidRDefault="00053949" w:rsidP="00E131BD">
            <w:pPr>
              <w:spacing w:line="240" w:lineRule="auto"/>
            </w:pPr>
            <w:r>
              <w:t>wet</w:t>
            </w:r>
          </w:p>
        </w:tc>
        <w:tc>
          <w:tcPr>
            <w:tcW w:w="0" w:type="auto"/>
          </w:tcPr>
          <w:p w14:paraId="0B747FE8" w14:textId="77777777" w:rsidR="00045A83" w:rsidRDefault="00053949" w:rsidP="00E131BD">
            <w:pPr>
              <w:spacing w:line="240" w:lineRule="auto"/>
              <w:jc w:val="right"/>
            </w:pPr>
            <w:r>
              <w:t>279</w:t>
            </w:r>
          </w:p>
        </w:tc>
        <w:tc>
          <w:tcPr>
            <w:tcW w:w="0" w:type="auto"/>
          </w:tcPr>
          <w:p w14:paraId="0F5BA15B" w14:textId="77777777" w:rsidR="00045A83" w:rsidRDefault="00053949" w:rsidP="00E131BD">
            <w:pPr>
              <w:spacing w:line="240" w:lineRule="auto"/>
              <w:jc w:val="right"/>
            </w:pPr>
            <w:r>
              <w:t>6.17</w:t>
            </w:r>
          </w:p>
        </w:tc>
        <w:tc>
          <w:tcPr>
            <w:tcW w:w="0" w:type="auto"/>
          </w:tcPr>
          <w:p w14:paraId="4949CAC4" w14:textId="77777777" w:rsidR="00045A83" w:rsidRDefault="00053949" w:rsidP="00E131BD">
            <w:pPr>
              <w:spacing w:line="240" w:lineRule="auto"/>
              <w:jc w:val="right"/>
            </w:pPr>
            <w:r>
              <w:t>2.88</w:t>
            </w:r>
          </w:p>
        </w:tc>
        <w:tc>
          <w:tcPr>
            <w:tcW w:w="0" w:type="auto"/>
          </w:tcPr>
          <w:p w14:paraId="2EF4AF93" w14:textId="77777777" w:rsidR="00045A83" w:rsidRDefault="00053949" w:rsidP="00E131BD">
            <w:pPr>
              <w:spacing w:line="240" w:lineRule="auto"/>
              <w:jc w:val="right"/>
            </w:pPr>
            <w:r>
              <w:t>47</w:t>
            </w:r>
          </w:p>
        </w:tc>
        <w:tc>
          <w:tcPr>
            <w:tcW w:w="0" w:type="auto"/>
          </w:tcPr>
          <w:p w14:paraId="7C00633B" w14:textId="77777777" w:rsidR="00045A83" w:rsidRDefault="00053949" w:rsidP="00E131BD">
            <w:pPr>
              <w:spacing w:line="240" w:lineRule="auto"/>
              <w:jc w:val="right"/>
            </w:pPr>
            <w:r>
              <w:t>1.84</w:t>
            </w:r>
          </w:p>
        </w:tc>
        <w:tc>
          <w:tcPr>
            <w:tcW w:w="0" w:type="auto"/>
          </w:tcPr>
          <w:p w14:paraId="35EBBD8E" w14:textId="77777777" w:rsidR="00045A83" w:rsidRDefault="00053949" w:rsidP="00E131BD">
            <w:pPr>
              <w:spacing w:line="240" w:lineRule="auto"/>
              <w:jc w:val="right"/>
            </w:pPr>
            <w:r>
              <w:t>5.64</w:t>
            </w:r>
          </w:p>
        </w:tc>
        <w:tc>
          <w:tcPr>
            <w:tcW w:w="0" w:type="auto"/>
          </w:tcPr>
          <w:p w14:paraId="2FD3B273" w14:textId="77777777" w:rsidR="00045A83" w:rsidRDefault="00053949" w:rsidP="00E131BD">
            <w:pPr>
              <w:spacing w:line="240" w:lineRule="auto"/>
              <w:jc w:val="right"/>
            </w:pPr>
            <w:r>
              <w:t>19.1</w:t>
            </w:r>
          </w:p>
        </w:tc>
      </w:tr>
      <w:tr w:rsidR="00045A83" w14:paraId="227BD6C8" w14:textId="77777777">
        <w:tc>
          <w:tcPr>
            <w:tcW w:w="0" w:type="auto"/>
          </w:tcPr>
          <w:p w14:paraId="0FDF9872" w14:textId="77777777" w:rsidR="00045A83" w:rsidRDefault="00053949" w:rsidP="00E131BD">
            <w:pPr>
              <w:spacing w:line="240" w:lineRule="auto"/>
            </w:pPr>
            <w:r>
              <w:t>All</w:t>
            </w:r>
          </w:p>
        </w:tc>
        <w:tc>
          <w:tcPr>
            <w:tcW w:w="0" w:type="auto"/>
          </w:tcPr>
          <w:p w14:paraId="0FE816D9" w14:textId="77777777" w:rsidR="00045A83" w:rsidRDefault="00053949" w:rsidP="00E131BD">
            <w:pPr>
              <w:spacing w:line="240" w:lineRule="auto"/>
              <w:jc w:val="right"/>
            </w:pPr>
            <w:r>
              <w:t>318</w:t>
            </w:r>
          </w:p>
        </w:tc>
        <w:tc>
          <w:tcPr>
            <w:tcW w:w="0" w:type="auto"/>
          </w:tcPr>
          <w:p w14:paraId="55C1369B" w14:textId="77777777" w:rsidR="00045A83" w:rsidRDefault="00053949" w:rsidP="00E131BD">
            <w:pPr>
              <w:spacing w:line="240" w:lineRule="auto"/>
              <w:jc w:val="right"/>
            </w:pPr>
            <w:r>
              <w:t>6.09</w:t>
            </w:r>
          </w:p>
        </w:tc>
        <w:tc>
          <w:tcPr>
            <w:tcW w:w="0" w:type="auto"/>
          </w:tcPr>
          <w:p w14:paraId="7058C5DA" w14:textId="77777777" w:rsidR="00045A83" w:rsidRDefault="00053949" w:rsidP="00E131BD">
            <w:pPr>
              <w:spacing w:line="240" w:lineRule="auto"/>
              <w:jc w:val="right"/>
            </w:pPr>
            <w:r>
              <w:t>2.87</w:t>
            </w:r>
          </w:p>
        </w:tc>
        <w:tc>
          <w:tcPr>
            <w:tcW w:w="0" w:type="auto"/>
          </w:tcPr>
          <w:p w14:paraId="18AB2B77" w14:textId="77777777" w:rsidR="00045A83" w:rsidRDefault="00053949" w:rsidP="00E131BD">
            <w:pPr>
              <w:spacing w:line="240" w:lineRule="auto"/>
              <w:jc w:val="right"/>
            </w:pPr>
            <w:r>
              <w:t>47</w:t>
            </w:r>
          </w:p>
        </w:tc>
        <w:tc>
          <w:tcPr>
            <w:tcW w:w="0" w:type="auto"/>
          </w:tcPr>
          <w:p w14:paraId="79AF4407" w14:textId="77777777" w:rsidR="00045A83" w:rsidRDefault="00053949" w:rsidP="00E131BD">
            <w:pPr>
              <w:spacing w:line="240" w:lineRule="auto"/>
              <w:jc w:val="right"/>
            </w:pPr>
            <w:r>
              <w:t>1.65</w:t>
            </w:r>
          </w:p>
        </w:tc>
        <w:tc>
          <w:tcPr>
            <w:tcW w:w="0" w:type="auto"/>
          </w:tcPr>
          <w:p w14:paraId="53D1AB8A" w14:textId="77777777" w:rsidR="00045A83" w:rsidRDefault="00053949" w:rsidP="00E131BD">
            <w:pPr>
              <w:spacing w:line="240" w:lineRule="auto"/>
              <w:jc w:val="right"/>
            </w:pPr>
            <w:r>
              <w:t>5.65</w:t>
            </w:r>
          </w:p>
        </w:tc>
        <w:tc>
          <w:tcPr>
            <w:tcW w:w="0" w:type="auto"/>
          </w:tcPr>
          <w:p w14:paraId="2DAEB5A9" w14:textId="77777777" w:rsidR="00045A83" w:rsidRDefault="00053949" w:rsidP="00E131BD">
            <w:pPr>
              <w:spacing w:line="240" w:lineRule="auto"/>
              <w:jc w:val="right"/>
            </w:pPr>
            <w:r>
              <w:t>19.1</w:t>
            </w:r>
          </w:p>
        </w:tc>
      </w:tr>
    </w:tbl>
    <w:p w14:paraId="03EB8DF4" w14:textId="77777777" w:rsidR="00045A83" w:rsidRDefault="00053949">
      <w:pPr>
        <w:pStyle w:val="Heading4"/>
      </w:pPr>
      <w:bookmarkStart w:id="291" w:name="river-response-in-relation-to-doc-nom"/>
      <w:bookmarkStart w:id="292" w:name="_Toc45753408"/>
      <w:r>
        <w:lastRenderedPageBreak/>
        <w:t>River response in relation to DOC &amp; NOM</w:t>
      </w:r>
      <w:bookmarkEnd w:id="291"/>
      <w:bookmarkEnd w:id="292"/>
    </w:p>
    <w:p w14:paraId="7EB16E34" w14:textId="77777777" w:rsidR="00045A83" w:rsidRDefault="00053949" w:rsidP="00E131BD">
      <w:pPr>
        <w:spacing w:line="240" w:lineRule="auto"/>
      </w:pPr>
      <w:r>
        <w:rPr>
          <w:noProof/>
        </w:rPr>
        <w:drawing>
          <wp:inline distT="0" distB="0" distL="0" distR="0" wp14:anchorId="33446A9E" wp14:editId="62BAF707">
            <wp:extent cx="5504749" cy="6880936"/>
            <wp:effectExtent l="0" t="0" r="0" b="0"/>
            <wp:docPr id="21" name="Picture" descr="Figure 21:  Relationships between river stage and sample content and character. Data for each variable were normalized (min-max normalization) to clarify relative sca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880936"/>
                    </a:xfrm>
                    <a:prstGeom prst="rect">
                      <a:avLst/>
                    </a:prstGeom>
                    <a:noFill/>
                    <a:ln w="9525">
                      <a:noFill/>
                      <a:headEnd/>
                      <a:tailEnd/>
                    </a:ln>
                  </pic:spPr>
                </pic:pic>
              </a:graphicData>
            </a:graphic>
          </wp:inline>
        </w:drawing>
      </w:r>
    </w:p>
    <w:p w14:paraId="77DDB34E" w14:textId="77777777" w:rsidR="00045A83" w:rsidRDefault="00053949" w:rsidP="00E131BD">
      <w:pPr>
        <w:spacing w:line="240" w:lineRule="auto"/>
      </w:pPr>
      <w:r>
        <w:t xml:space="preserve">Figure 21:  </w:t>
      </w:r>
      <w:r>
        <w:rPr>
          <w:i/>
        </w:rPr>
        <w:t>Relationships between river stage and sample content and character. Data for each variable were normalized (min-max normalization) to clarify relative scales</w:t>
      </w:r>
    </w:p>
    <w:p w14:paraId="0F349F44" w14:textId="77777777" w:rsidR="00045A83" w:rsidRDefault="00053949">
      <w:pPr>
        <w:pStyle w:val="Heading4"/>
      </w:pPr>
      <w:bookmarkStart w:id="293" w:name="Xb5c750840c9bf8358ea14b634c416a38f0b6e32"/>
      <w:bookmarkStart w:id="294" w:name="_Toc45753409"/>
      <w:r>
        <w:lastRenderedPageBreak/>
        <w:t>spatial and temporal variance and synchrony in stage</w:t>
      </w:r>
      <w:bookmarkEnd w:id="293"/>
      <w:bookmarkEnd w:id="294"/>
    </w:p>
    <w:p w14:paraId="70CEA4C7" w14:textId="77777777" w:rsidR="00045A83" w:rsidRDefault="00053949">
      <w:r>
        <w:t xml:space="preserve">Across the LWSA, fluctuations in river stage were temporally synchronized. River responses among the six sites were confirmed to be congruent with high confidence (p-value &lt; 0.001, based on 1050 </w:t>
      </w:r>
      <w:proofErr w:type="spellStart"/>
      <w:r>
        <w:t>ranNOMizations</w:t>
      </w:r>
      <w:proofErr w:type="spellEnd"/>
      <w:r>
        <w:t>) via Kendall’s coefficient of concordance (Kendall’s W = 0.9721) and Spearman’s ranked correlation (ρ = 0.9666).</w:t>
      </w:r>
    </w:p>
    <w:p w14:paraId="42946585" w14:textId="77777777" w:rsidR="00E131BD" w:rsidRDefault="00E131BD"/>
    <w:p w14:paraId="520789A4" w14:textId="77777777" w:rsidR="00045A83" w:rsidRDefault="00053949">
      <w:r>
        <w:t xml:space="preserve">Table 14: </w:t>
      </w:r>
      <w:r>
        <w:rPr>
          <w:i/>
        </w:rPr>
        <w:t>Summary of stream response to precipitation events across the LWSA.</w:t>
      </w:r>
    </w:p>
    <w:tbl>
      <w:tblPr>
        <w:tblW w:w="5000" w:type="pct"/>
        <w:tblLook w:val="07E0" w:firstRow="1" w:lastRow="1" w:firstColumn="1" w:lastColumn="1" w:noHBand="1" w:noVBand="1"/>
      </w:tblPr>
      <w:tblGrid>
        <w:gridCol w:w="1294"/>
        <w:gridCol w:w="1382"/>
        <w:gridCol w:w="1292"/>
        <w:gridCol w:w="1349"/>
        <w:gridCol w:w="1239"/>
        <w:gridCol w:w="1395"/>
        <w:gridCol w:w="1409"/>
      </w:tblGrid>
      <w:tr w:rsidR="00045A83" w:rsidRPr="00E131BD" w14:paraId="39B5321B" w14:textId="77777777">
        <w:tc>
          <w:tcPr>
            <w:tcW w:w="0" w:type="auto"/>
            <w:tcBorders>
              <w:bottom w:val="single" w:sz="0" w:space="0" w:color="auto"/>
            </w:tcBorders>
            <w:vAlign w:val="bottom"/>
          </w:tcPr>
          <w:p w14:paraId="063828C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3380353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shortest time to peak stage (hr)</w:t>
            </w:r>
          </w:p>
        </w:tc>
        <w:tc>
          <w:tcPr>
            <w:tcW w:w="0" w:type="auto"/>
            <w:tcBorders>
              <w:bottom w:val="single" w:sz="0" w:space="0" w:color="auto"/>
            </w:tcBorders>
            <w:vAlign w:val="bottom"/>
          </w:tcPr>
          <w:p w14:paraId="5886C5F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longest time to peak stage (hr)</w:t>
            </w:r>
          </w:p>
        </w:tc>
        <w:tc>
          <w:tcPr>
            <w:tcW w:w="0" w:type="auto"/>
            <w:tcBorders>
              <w:bottom w:val="single" w:sz="0" w:space="0" w:color="auto"/>
            </w:tcBorders>
            <w:vAlign w:val="bottom"/>
          </w:tcPr>
          <w:p w14:paraId="4566658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smallest change in stage (cm)</w:t>
            </w:r>
          </w:p>
        </w:tc>
        <w:tc>
          <w:tcPr>
            <w:tcW w:w="0" w:type="auto"/>
            <w:tcBorders>
              <w:bottom w:val="single" w:sz="0" w:space="0" w:color="auto"/>
            </w:tcBorders>
            <w:vAlign w:val="bottom"/>
          </w:tcPr>
          <w:p w14:paraId="0451FE7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largest change in stage (cm)</w:t>
            </w:r>
          </w:p>
        </w:tc>
        <w:tc>
          <w:tcPr>
            <w:tcW w:w="0" w:type="auto"/>
            <w:tcBorders>
              <w:bottom w:val="single" w:sz="0" w:space="0" w:color="auto"/>
            </w:tcBorders>
            <w:vAlign w:val="bottom"/>
          </w:tcPr>
          <w:p w14:paraId="589B7F2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fastest rate of stage change (cm/hr)</w:t>
            </w:r>
          </w:p>
        </w:tc>
        <w:tc>
          <w:tcPr>
            <w:tcW w:w="0" w:type="auto"/>
            <w:tcBorders>
              <w:bottom w:val="single" w:sz="0" w:space="0" w:color="auto"/>
            </w:tcBorders>
            <w:vAlign w:val="bottom"/>
          </w:tcPr>
          <w:p w14:paraId="606910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slowest rate of stage change (cm/hr)</w:t>
            </w:r>
          </w:p>
        </w:tc>
      </w:tr>
      <w:tr w:rsidR="00045A83" w:rsidRPr="00E131BD" w14:paraId="4FE25259" w14:textId="77777777">
        <w:tc>
          <w:tcPr>
            <w:tcW w:w="0" w:type="auto"/>
          </w:tcPr>
          <w:p w14:paraId="774FF5C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5195719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6D33B0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159.8</w:t>
            </w:r>
          </w:p>
        </w:tc>
        <w:tc>
          <w:tcPr>
            <w:tcW w:w="0" w:type="auto"/>
          </w:tcPr>
          <w:p w14:paraId="72F403C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16410A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47.9</w:t>
            </w:r>
          </w:p>
        </w:tc>
        <w:tc>
          <w:tcPr>
            <w:tcW w:w="0" w:type="auto"/>
          </w:tcPr>
          <w:p w14:paraId="58487F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0.2</w:t>
            </w:r>
          </w:p>
        </w:tc>
        <w:tc>
          <w:tcPr>
            <w:tcW w:w="0" w:type="auto"/>
          </w:tcPr>
          <w:p w14:paraId="7046316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w:t>
            </w:r>
          </w:p>
        </w:tc>
      </w:tr>
      <w:tr w:rsidR="00045A83" w:rsidRPr="00E131BD" w14:paraId="470C0AB7" w14:textId="77777777">
        <w:tc>
          <w:tcPr>
            <w:tcW w:w="0" w:type="auto"/>
          </w:tcPr>
          <w:p w14:paraId="387E0C0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569F5C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15.0</w:t>
            </w:r>
          </w:p>
        </w:tc>
        <w:tc>
          <w:tcPr>
            <w:tcW w:w="0" w:type="auto"/>
          </w:tcPr>
          <w:p w14:paraId="3ABAE7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192.3</w:t>
            </w:r>
          </w:p>
        </w:tc>
        <w:tc>
          <w:tcPr>
            <w:tcW w:w="0" w:type="auto"/>
          </w:tcPr>
          <w:p w14:paraId="2F4C0E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13DD7A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44.6</w:t>
            </w:r>
          </w:p>
        </w:tc>
        <w:tc>
          <w:tcPr>
            <w:tcW w:w="0" w:type="auto"/>
          </w:tcPr>
          <w:p w14:paraId="32AF137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w:t>
            </w:r>
          </w:p>
        </w:tc>
        <w:tc>
          <w:tcPr>
            <w:tcW w:w="0" w:type="auto"/>
          </w:tcPr>
          <w:p w14:paraId="018ADB4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r>
      <w:tr w:rsidR="00045A83" w:rsidRPr="00E131BD" w14:paraId="36EA0A3F" w14:textId="77777777">
        <w:tc>
          <w:tcPr>
            <w:tcW w:w="0" w:type="auto"/>
          </w:tcPr>
          <w:p w14:paraId="3403DDFB"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1367C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33.0</w:t>
            </w:r>
          </w:p>
        </w:tc>
        <w:tc>
          <w:tcPr>
            <w:tcW w:w="0" w:type="auto"/>
          </w:tcPr>
          <w:p w14:paraId="0E5B369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167.7</w:t>
            </w:r>
          </w:p>
        </w:tc>
        <w:tc>
          <w:tcPr>
            <w:tcW w:w="0" w:type="auto"/>
          </w:tcPr>
          <w:p w14:paraId="5C48E27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22.1</w:t>
            </w:r>
          </w:p>
        </w:tc>
        <w:tc>
          <w:tcPr>
            <w:tcW w:w="0" w:type="auto"/>
          </w:tcPr>
          <w:p w14:paraId="7325CD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0C52E7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637FBF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r>
      <w:tr w:rsidR="00045A83" w:rsidRPr="00E131BD" w14:paraId="25DF2619" w14:textId="77777777">
        <w:tc>
          <w:tcPr>
            <w:tcW w:w="0" w:type="auto"/>
          </w:tcPr>
          <w:p w14:paraId="4B97F305"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1F52E2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49C37BB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125.2</w:t>
            </w:r>
          </w:p>
        </w:tc>
        <w:tc>
          <w:tcPr>
            <w:tcW w:w="0" w:type="auto"/>
          </w:tcPr>
          <w:p w14:paraId="6B6E7C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32.7</w:t>
            </w:r>
          </w:p>
        </w:tc>
        <w:tc>
          <w:tcPr>
            <w:tcW w:w="0" w:type="auto"/>
          </w:tcPr>
          <w:p w14:paraId="08A2138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97.3</w:t>
            </w:r>
          </w:p>
        </w:tc>
        <w:tc>
          <w:tcPr>
            <w:tcW w:w="0" w:type="auto"/>
          </w:tcPr>
          <w:p w14:paraId="4CD4A9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1574334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r>
      <w:tr w:rsidR="00045A83" w:rsidRPr="00E131BD" w14:paraId="20CC9DBD" w14:textId="77777777">
        <w:tc>
          <w:tcPr>
            <w:tcW w:w="0" w:type="auto"/>
          </w:tcPr>
          <w:p w14:paraId="7CC54C9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38194AC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25.8</w:t>
            </w:r>
          </w:p>
        </w:tc>
        <w:tc>
          <w:tcPr>
            <w:tcW w:w="0" w:type="auto"/>
          </w:tcPr>
          <w:p w14:paraId="3D5768A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122.8</w:t>
            </w:r>
          </w:p>
        </w:tc>
        <w:tc>
          <w:tcPr>
            <w:tcW w:w="0" w:type="auto"/>
          </w:tcPr>
          <w:p w14:paraId="5D5586E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36.7</w:t>
            </w:r>
          </w:p>
        </w:tc>
        <w:tc>
          <w:tcPr>
            <w:tcW w:w="0" w:type="auto"/>
          </w:tcPr>
          <w:p w14:paraId="352568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70.2</w:t>
            </w:r>
          </w:p>
        </w:tc>
        <w:tc>
          <w:tcPr>
            <w:tcW w:w="0" w:type="auto"/>
          </w:tcPr>
          <w:p w14:paraId="7730218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0C83367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w:t>
            </w:r>
          </w:p>
        </w:tc>
      </w:tr>
      <w:tr w:rsidR="00045A83" w:rsidRPr="00E131BD" w14:paraId="724C9E00" w14:textId="77777777">
        <w:tc>
          <w:tcPr>
            <w:tcW w:w="0" w:type="auto"/>
          </w:tcPr>
          <w:p w14:paraId="64CC2BD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7BA71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16AEB2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123.8</w:t>
            </w:r>
          </w:p>
        </w:tc>
        <w:tc>
          <w:tcPr>
            <w:tcW w:w="0" w:type="auto"/>
          </w:tcPr>
          <w:p w14:paraId="4701DCF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29.0</w:t>
            </w:r>
          </w:p>
        </w:tc>
        <w:tc>
          <w:tcPr>
            <w:tcW w:w="0" w:type="auto"/>
          </w:tcPr>
          <w:p w14:paraId="2D85F5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135.3</w:t>
            </w:r>
          </w:p>
        </w:tc>
        <w:tc>
          <w:tcPr>
            <w:tcW w:w="0" w:type="auto"/>
          </w:tcPr>
          <w:p w14:paraId="072BC5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w:t>
            </w:r>
          </w:p>
        </w:tc>
        <w:tc>
          <w:tcPr>
            <w:tcW w:w="0" w:type="auto"/>
          </w:tcPr>
          <w:p w14:paraId="35476DD2" w14:textId="77777777" w:rsidR="00045A83"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p w14:paraId="104CEDD4" w14:textId="77777777" w:rsidR="00E131BD" w:rsidRPr="00E131BD" w:rsidRDefault="00E131BD" w:rsidP="00E131BD">
            <w:pPr>
              <w:spacing w:line="240" w:lineRule="auto"/>
              <w:jc w:val="right"/>
              <w:rPr>
                <w:rFonts w:asciiTheme="minorHAnsi" w:hAnsiTheme="minorHAnsi" w:cstheme="minorHAnsi"/>
              </w:rPr>
            </w:pPr>
          </w:p>
        </w:tc>
      </w:tr>
    </w:tbl>
    <w:p w14:paraId="00566ADA" w14:textId="77777777" w:rsidR="00045A83" w:rsidRDefault="00053949">
      <w:pPr>
        <w:pStyle w:val="Heading4"/>
      </w:pPr>
      <w:bookmarkStart w:id="295" w:name="rising-stage-nom-dynamics"/>
      <w:bookmarkStart w:id="296" w:name="_Toc45753410"/>
      <w:r>
        <w:t>Rising stage &amp; NOM dynamics</w:t>
      </w:r>
      <w:bookmarkEnd w:id="295"/>
      <w:bookmarkEnd w:id="296"/>
    </w:p>
    <w:p w14:paraId="0E4DE29F" w14:textId="77777777" w:rsidR="00045A83" w:rsidRDefault="00053949">
      <w:r>
        <w:t>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22.</w:t>
      </w:r>
    </w:p>
    <w:p w14:paraId="5CFBB4CB" w14:textId="77777777" w:rsidR="00045A83" w:rsidRDefault="00053949">
      <w:r>
        <w:t> </w:t>
      </w:r>
    </w:p>
    <w:p w14:paraId="3F53BF72" w14:textId="77777777" w:rsidR="00045A83" w:rsidRDefault="00053949" w:rsidP="00405B36">
      <w:pPr>
        <w:spacing w:line="240" w:lineRule="auto"/>
      </w:pPr>
      <w:r>
        <w:rPr>
          <w:noProof/>
        </w:rPr>
        <w:lastRenderedPageBreak/>
        <w:drawing>
          <wp:inline distT="0" distB="0" distL="0" distR="0" wp14:anchorId="39A3C5C3" wp14:editId="5AE68F86">
            <wp:extent cx="5127171" cy="3589020"/>
            <wp:effectExtent l="0" t="0" r="0" b="0"/>
            <wp:docPr id="22" name="Picture" descr="Figure 22: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4"/>
                    <a:stretch>
                      <a:fillRect/>
                    </a:stretch>
                  </pic:blipFill>
                  <pic:spPr bwMode="auto">
                    <a:xfrm>
                      <a:off x="0" y="0"/>
                      <a:ext cx="5132657" cy="3592860"/>
                    </a:xfrm>
                    <a:prstGeom prst="rect">
                      <a:avLst/>
                    </a:prstGeom>
                    <a:noFill/>
                    <a:ln w="9525">
                      <a:noFill/>
                      <a:headEnd/>
                      <a:tailEnd/>
                    </a:ln>
                  </pic:spPr>
                </pic:pic>
              </a:graphicData>
            </a:graphic>
          </wp:inline>
        </w:drawing>
      </w:r>
    </w:p>
    <w:p w14:paraId="0AE45375" w14:textId="77777777" w:rsidR="00045A83" w:rsidRDefault="00053949" w:rsidP="00E131BD">
      <w:pPr>
        <w:spacing w:line="240" w:lineRule="auto"/>
      </w:pPr>
      <w:r>
        <w:t xml:space="preserve">Figure 22: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74625737" w14:textId="77777777" w:rsidR="00045A83" w:rsidRDefault="00053949">
      <w:r>
        <w:t> </w:t>
      </w:r>
    </w:p>
    <w:p w14:paraId="7BB8BD28" w14:textId="77777777" w:rsidR="00045A83" w:rsidRDefault="00053949">
      <w:r>
        <w:t>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 While not every river response pulse was full sampled across, the vertical racks collected samples at progressively higher stage in each site. Figure ?? shows DOC concentrations in rising limb sample across rain events. Generally, DOC increased with increasing river stage; however, the trend was not linear in each event response.</w:t>
      </w:r>
    </w:p>
    <w:p w14:paraId="793DA230" w14:textId="77777777" w:rsidR="00045A83" w:rsidRDefault="00053949">
      <w:pPr>
        <w:pStyle w:val="Heading4"/>
      </w:pPr>
      <w:bookmarkStart w:id="297" w:name="Xc2630683f9dc53106c8f6f2575ed377c9a57537"/>
      <w:bookmarkStart w:id="298" w:name="_Toc45753411"/>
      <w:r>
        <w:lastRenderedPageBreak/>
        <w:t>Spatiotemporal synchrony in local extrema: river stage and DOC</w:t>
      </w:r>
      <w:bookmarkEnd w:id="297"/>
      <w:bookmarkEnd w:id="298"/>
    </w:p>
    <w:p w14:paraId="4C83F29D" w14:textId="77777777" w:rsidR="00045A83" w:rsidRDefault="00053949">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14:paraId="7CFF4F84" w14:textId="77777777" w:rsidR="00045A83" w:rsidRDefault="00053949">
      <w:r>
        <w:t> </w:t>
      </w:r>
    </w:p>
    <w:p w14:paraId="699A7D07" w14:textId="77777777" w:rsidR="00E131BD" w:rsidRDefault="00E131BD"/>
    <w:p w14:paraId="66BB5BF8" w14:textId="77777777" w:rsidR="00E131BD" w:rsidRDefault="00E131BD"/>
    <w:p w14:paraId="3CC41E8C" w14:textId="77777777" w:rsidR="00E131BD" w:rsidRDefault="00E131BD"/>
    <w:p w14:paraId="4AD4B873" w14:textId="77777777" w:rsidR="00E131BD" w:rsidRDefault="00E131BD"/>
    <w:p w14:paraId="5DB4FA94" w14:textId="77777777" w:rsidR="00045A83" w:rsidRDefault="00053949">
      <w:r>
        <w:lastRenderedPageBreak/>
        <w:t xml:space="preserve">Table 15: </w:t>
      </w:r>
      <w:r>
        <w:rPr>
          <w:i/>
        </w:rPr>
        <w:t>Proportion of samples for which peak DOC was found in the highest sample stage.</w:t>
      </w:r>
    </w:p>
    <w:tbl>
      <w:tblPr>
        <w:tblW w:w="0" w:type="pct"/>
        <w:tblLook w:val="07E0" w:firstRow="1" w:lastRow="1" w:firstColumn="1" w:lastColumn="1" w:noHBand="1" w:noVBand="1"/>
      </w:tblPr>
      <w:tblGrid>
        <w:gridCol w:w="1294"/>
        <w:gridCol w:w="3274"/>
        <w:gridCol w:w="3237"/>
      </w:tblGrid>
      <w:tr w:rsidR="00045A83" w:rsidRPr="00E131BD" w14:paraId="3A168088" w14:textId="77777777">
        <w:tc>
          <w:tcPr>
            <w:tcW w:w="0" w:type="auto"/>
            <w:tcBorders>
              <w:bottom w:val="single" w:sz="0" w:space="0" w:color="auto"/>
            </w:tcBorders>
            <w:vAlign w:val="bottom"/>
          </w:tcPr>
          <w:p w14:paraId="02FDE1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60C853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maxima</w:t>
            </w:r>
          </w:p>
        </w:tc>
        <w:tc>
          <w:tcPr>
            <w:tcW w:w="0" w:type="auto"/>
            <w:tcBorders>
              <w:bottom w:val="single" w:sz="0" w:space="0" w:color="auto"/>
            </w:tcBorders>
            <w:vAlign w:val="bottom"/>
          </w:tcPr>
          <w:p w14:paraId="002582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minima</w:t>
            </w:r>
          </w:p>
        </w:tc>
      </w:tr>
      <w:tr w:rsidR="00045A83" w:rsidRPr="00E131BD" w14:paraId="61B8811A" w14:textId="77777777">
        <w:tc>
          <w:tcPr>
            <w:tcW w:w="0" w:type="auto"/>
          </w:tcPr>
          <w:p w14:paraId="0C4DA76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1A1B82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0.588</w:t>
            </w:r>
          </w:p>
        </w:tc>
        <w:tc>
          <w:tcPr>
            <w:tcW w:w="0" w:type="auto"/>
          </w:tcPr>
          <w:p w14:paraId="2C5F5E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0.647</w:t>
            </w:r>
          </w:p>
        </w:tc>
      </w:tr>
      <w:tr w:rsidR="00045A83" w:rsidRPr="00E131BD" w14:paraId="2BF1F77B" w14:textId="77777777">
        <w:tc>
          <w:tcPr>
            <w:tcW w:w="0" w:type="auto"/>
          </w:tcPr>
          <w:p w14:paraId="7E3DBC46"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216CD6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677FC6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r>
      <w:tr w:rsidR="00045A83" w:rsidRPr="00E131BD" w14:paraId="0949F736" w14:textId="77777777">
        <w:tc>
          <w:tcPr>
            <w:tcW w:w="0" w:type="auto"/>
          </w:tcPr>
          <w:p w14:paraId="7CAFE9B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03A729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c>
          <w:tcPr>
            <w:tcW w:w="0" w:type="auto"/>
          </w:tcPr>
          <w:p w14:paraId="3EFCF4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r>
      <w:tr w:rsidR="00045A83" w:rsidRPr="00E131BD" w14:paraId="5232F9AA" w14:textId="77777777">
        <w:tc>
          <w:tcPr>
            <w:tcW w:w="0" w:type="auto"/>
          </w:tcPr>
          <w:p w14:paraId="759D85F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372858A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21DDB9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0.900</w:t>
            </w:r>
          </w:p>
        </w:tc>
      </w:tr>
      <w:tr w:rsidR="00045A83" w:rsidRPr="00E131BD" w14:paraId="6A1E3B87" w14:textId="77777777">
        <w:tc>
          <w:tcPr>
            <w:tcW w:w="0" w:type="auto"/>
          </w:tcPr>
          <w:p w14:paraId="08A0C18F"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1A2E33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0.864</w:t>
            </w:r>
          </w:p>
        </w:tc>
        <w:tc>
          <w:tcPr>
            <w:tcW w:w="0" w:type="auto"/>
          </w:tcPr>
          <w:p w14:paraId="7977204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0.773</w:t>
            </w:r>
          </w:p>
        </w:tc>
      </w:tr>
      <w:tr w:rsidR="00045A83" w:rsidRPr="00E131BD" w14:paraId="715EFA96" w14:textId="77777777">
        <w:tc>
          <w:tcPr>
            <w:tcW w:w="0" w:type="auto"/>
          </w:tcPr>
          <w:p w14:paraId="24DE8E1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8FD353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0.765</w:t>
            </w:r>
          </w:p>
        </w:tc>
        <w:tc>
          <w:tcPr>
            <w:tcW w:w="0" w:type="auto"/>
          </w:tcPr>
          <w:p w14:paraId="74EE34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0.941</w:t>
            </w:r>
          </w:p>
        </w:tc>
      </w:tr>
      <w:tr w:rsidR="00045A83" w:rsidRPr="00E131BD" w14:paraId="7C7E0460" w14:textId="77777777">
        <w:tc>
          <w:tcPr>
            <w:tcW w:w="0" w:type="auto"/>
          </w:tcPr>
          <w:p w14:paraId="63C052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6425909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0.789</w:t>
            </w:r>
          </w:p>
        </w:tc>
        <w:tc>
          <w:tcPr>
            <w:tcW w:w="0" w:type="auto"/>
          </w:tcPr>
          <w:p w14:paraId="10287E3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0.825</w:t>
            </w:r>
          </w:p>
        </w:tc>
      </w:tr>
    </w:tbl>
    <w:p w14:paraId="097ACA45" w14:textId="77777777" w:rsidR="00045A83" w:rsidRDefault="00053949">
      <w:r>
        <w:t> </w:t>
      </w:r>
    </w:p>
    <w:p w14:paraId="46AE620D" w14:textId="77777777" w:rsidR="00E131BD" w:rsidRDefault="00E131BD"/>
    <w:p w14:paraId="2AF47446" w14:textId="77777777" w:rsidR="00045A83" w:rsidRDefault="00053949">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23 shows the extrema samples with stage at each site.</w:t>
      </w:r>
    </w:p>
    <w:p w14:paraId="7F1D7C50" w14:textId="77777777" w:rsidR="00045A83" w:rsidRDefault="00053949">
      <w:r>
        <w:t> </w:t>
      </w:r>
    </w:p>
    <w:p w14:paraId="293715EE" w14:textId="77777777" w:rsidR="00045A83" w:rsidRDefault="00053949" w:rsidP="00E131BD">
      <w:pPr>
        <w:spacing w:line="240" w:lineRule="auto"/>
      </w:pPr>
      <w:r>
        <w:rPr>
          <w:noProof/>
        </w:rPr>
        <w:lastRenderedPageBreak/>
        <w:drawing>
          <wp:inline distT="0" distB="0" distL="0" distR="0" wp14:anchorId="5A1CDEAC" wp14:editId="209741E8">
            <wp:extent cx="5943600" cy="6339839"/>
            <wp:effectExtent l="0" t="0" r="0" b="0"/>
            <wp:docPr id="23" name="Picture" descr="Figure 23: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5"/>
                    <a:stretch>
                      <a:fillRect/>
                    </a:stretch>
                  </pic:blipFill>
                  <pic:spPr bwMode="auto">
                    <a:xfrm>
                      <a:off x="0" y="0"/>
                      <a:ext cx="5943600" cy="6339839"/>
                    </a:xfrm>
                    <a:prstGeom prst="rect">
                      <a:avLst/>
                    </a:prstGeom>
                    <a:noFill/>
                    <a:ln w="9525">
                      <a:noFill/>
                      <a:headEnd/>
                      <a:tailEnd/>
                    </a:ln>
                  </pic:spPr>
                </pic:pic>
              </a:graphicData>
            </a:graphic>
          </wp:inline>
        </w:drawing>
      </w:r>
    </w:p>
    <w:p w14:paraId="41511185" w14:textId="77777777" w:rsidR="00045A83" w:rsidRDefault="00053949" w:rsidP="00E131BD">
      <w:pPr>
        <w:spacing w:line="240" w:lineRule="auto"/>
      </w:pPr>
      <w:r>
        <w:t xml:space="preserve">Figure 23:  </w:t>
      </w:r>
      <w:r>
        <w:rPr>
          <w:i/>
        </w:rPr>
        <w:t>Stage and samples collected, highlighting samples with maximum and minimum DOC concentrations for each rain event and collection period. Black vertical lines indicate a subset of samples that were assessed more closely.</w:t>
      </w:r>
    </w:p>
    <w:p w14:paraId="5E19EEC9" w14:textId="77777777" w:rsidR="00045A83" w:rsidRDefault="00053949">
      <w:r>
        <w:t> </w:t>
      </w:r>
    </w:p>
    <w:p w14:paraId="23EA7C33" w14:textId="77777777" w:rsidR="00E131BD" w:rsidRDefault="00E131BD"/>
    <w:p w14:paraId="75AB6892" w14:textId="77777777" w:rsidR="00045A83" w:rsidRDefault="00053949">
      <w:r>
        <w:rPr>
          <w:b/>
        </w:rPr>
        <w:lastRenderedPageBreak/>
        <w:t>needs work:</w:t>
      </w:r>
      <w:r>
        <w:t xml:space="preserve"> * DOC changes in stormflow * range of DOC in each event:</w:t>
      </w:r>
    </w:p>
    <w:p w14:paraId="4BD7A425" w14:textId="77777777" w:rsidR="00045A83" w:rsidRDefault="00053949">
      <w:r>
        <w:t> </w:t>
      </w:r>
    </w:p>
    <w:p w14:paraId="2AC10A11" w14:textId="77777777" w:rsidR="00045A83" w:rsidRDefault="00053949" w:rsidP="00405B36">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14:paraId="570D5D6B" w14:textId="77777777">
        <w:tc>
          <w:tcPr>
            <w:tcW w:w="0" w:type="auto"/>
            <w:tcBorders>
              <w:bottom w:val="single" w:sz="0" w:space="0" w:color="auto"/>
            </w:tcBorders>
            <w:vAlign w:val="bottom"/>
          </w:tcPr>
          <w:p w14:paraId="4AABF3DC" w14:textId="77777777" w:rsidR="00045A83" w:rsidRDefault="00053949" w:rsidP="00405B36">
            <w:pPr>
              <w:spacing w:line="240" w:lineRule="auto"/>
            </w:pPr>
            <w:r>
              <w:t>site</w:t>
            </w:r>
          </w:p>
        </w:tc>
        <w:tc>
          <w:tcPr>
            <w:tcW w:w="0" w:type="auto"/>
            <w:tcBorders>
              <w:bottom w:val="single" w:sz="0" w:space="0" w:color="auto"/>
            </w:tcBorders>
            <w:vAlign w:val="bottom"/>
          </w:tcPr>
          <w:p w14:paraId="41B715EA" w14:textId="77777777" w:rsidR="00045A83" w:rsidRDefault="00053949" w:rsidP="00405B36">
            <w:pPr>
              <w:spacing w:line="240" w:lineRule="auto"/>
              <w:jc w:val="right"/>
            </w:pPr>
            <w:r>
              <w:t>lowest DOC in stormflow (mg/L)</w:t>
            </w:r>
          </w:p>
        </w:tc>
        <w:tc>
          <w:tcPr>
            <w:tcW w:w="0" w:type="auto"/>
            <w:tcBorders>
              <w:bottom w:val="single" w:sz="0" w:space="0" w:color="auto"/>
            </w:tcBorders>
            <w:vAlign w:val="bottom"/>
          </w:tcPr>
          <w:p w14:paraId="27D0876E" w14:textId="77777777" w:rsidR="00045A83" w:rsidRDefault="00053949" w:rsidP="00405B36">
            <w:pPr>
              <w:spacing w:line="240" w:lineRule="auto"/>
              <w:jc w:val="right"/>
            </w:pPr>
            <w:r>
              <w:t>highest DOC in stormflow (mg/L)</w:t>
            </w:r>
          </w:p>
        </w:tc>
        <w:tc>
          <w:tcPr>
            <w:tcW w:w="0" w:type="auto"/>
            <w:tcBorders>
              <w:bottom w:val="single" w:sz="0" w:space="0" w:color="auto"/>
            </w:tcBorders>
            <w:vAlign w:val="bottom"/>
          </w:tcPr>
          <w:p w14:paraId="05E83D23" w14:textId="77777777" w:rsidR="00045A83" w:rsidRDefault="00053949" w:rsidP="00405B36">
            <w:pPr>
              <w:spacing w:line="240" w:lineRule="auto"/>
              <w:jc w:val="right"/>
            </w:pPr>
            <w:r>
              <w:t>smallest change in DOC (mg/L)</w:t>
            </w:r>
          </w:p>
        </w:tc>
        <w:tc>
          <w:tcPr>
            <w:tcW w:w="0" w:type="auto"/>
            <w:tcBorders>
              <w:bottom w:val="single" w:sz="0" w:space="0" w:color="auto"/>
            </w:tcBorders>
            <w:vAlign w:val="bottom"/>
          </w:tcPr>
          <w:p w14:paraId="397E27B4" w14:textId="77777777" w:rsidR="00045A83" w:rsidRDefault="00053949" w:rsidP="00405B36">
            <w:pPr>
              <w:spacing w:line="240" w:lineRule="auto"/>
              <w:jc w:val="right"/>
            </w:pPr>
            <w:r>
              <w:t>largest change in DOC (mg/L)</w:t>
            </w:r>
          </w:p>
        </w:tc>
        <w:tc>
          <w:tcPr>
            <w:tcW w:w="0" w:type="auto"/>
            <w:tcBorders>
              <w:bottom w:val="single" w:sz="0" w:space="0" w:color="auto"/>
            </w:tcBorders>
            <w:vAlign w:val="bottom"/>
          </w:tcPr>
          <w:p w14:paraId="37C602E0" w14:textId="77777777" w:rsidR="00045A83" w:rsidRDefault="00053949" w:rsidP="00405B36">
            <w:pPr>
              <w:spacing w:line="240" w:lineRule="auto"/>
              <w:jc w:val="right"/>
            </w:pPr>
            <w:r>
              <w:t>smallest difference in DOC during stormflow (%)</w:t>
            </w:r>
          </w:p>
        </w:tc>
        <w:tc>
          <w:tcPr>
            <w:tcW w:w="0" w:type="auto"/>
            <w:tcBorders>
              <w:bottom w:val="single" w:sz="0" w:space="0" w:color="auto"/>
            </w:tcBorders>
            <w:vAlign w:val="bottom"/>
          </w:tcPr>
          <w:p w14:paraId="42692716" w14:textId="77777777" w:rsidR="00045A83" w:rsidRDefault="00053949" w:rsidP="00405B36">
            <w:pPr>
              <w:spacing w:line="240" w:lineRule="auto"/>
              <w:jc w:val="right"/>
            </w:pPr>
            <w:r>
              <w:t>largest difference in DOC during stormflow (%)</w:t>
            </w:r>
          </w:p>
        </w:tc>
      </w:tr>
      <w:tr w:rsidR="00045A83" w14:paraId="4BA2206B" w14:textId="77777777">
        <w:tc>
          <w:tcPr>
            <w:tcW w:w="0" w:type="auto"/>
          </w:tcPr>
          <w:p w14:paraId="36C5B753" w14:textId="77777777" w:rsidR="00045A83" w:rsidRDefault="00053949" w:rsidP="00E131BD">
            <w:pPr>
              <w:spacing w:line="240" w:lineRule="auto"/>
            </w:pPr>
            <w:r>
              <w:t>Weeks</w:t>
            </w:r>
          </w:p>
        </w:tc>
        <w:tc>
          <w:tcPr>
            <w:tcW w:w="0" w:type="auto"/>
          </w:tcPr>
          <w:p w14:paraId="5A16C2BE" w14:textId="77777777" w:rsidR="00045A83" w:rsidRDefault="00053949" w:rsidP="00E131BD">
            <w:pPr>
              <w:spacing w:line="240" w:lineRule="auto"/>
              <w:jc w:val="right"/>
            </w:pPr>
            <w:r>
              <w:t>6.1</w:t>
            </w:r>
          </w:p>
        </w:tc>
        <w:tc>
          <w:tcPr>
            <w:tcW w:w="0" w:type="auto"/>
          </w:tcPr>
          <w:p w14:paraId="3639D9D3" w14:textId="77777777" w:rsidR="00045A83" w:rsidRDefault="00053949" w:rsidP="00E131BD">
            <w:pPr>
              <w:spacing w:line="240" w:lineRule="auto"/>
              <w:jc w:val="right"/>
            </w:pPr>
            <w:r>
              <w:t>16.1</w:t>
            </w:r>
          </w:p>
        </w:tc>
        <w:tc>
          <w:tcPr>
            <w:tcW w:w="0" w:type="auto"/>
          </w:tcPr>
          <w:p w14:paraId="64665595" w14:textId="77777777" w:rsidR="00045A83" w:rsidRDefault="00053949" w:rsidP="00E131BD">
            <w:pPr>
              <w:spacing w:line="240" w:lineRule="auto"/>
              <w:jc w:val="right"/>
            </w:pPr>
            <w:r>
              <w:t>1.0</w:t>
            </w:r>
          </w:p>
        </w:tc>
        <w:tc>
          <w:tcPr>
            <w:tcW w:w="0" w:type="auto"/>
          </w:tcPr>
          <w:p w14:paraId="44EE1E7A" w14:textId="77777777" w:rsidR="00045A83" w:rsidRDefault="00053949" w:rsidP="00E131BD">
            <w:pPr>
              <w:spacing w:line="240" w:lineRule="auto"/>
              <w:jc w:val="right"/>
            </w:pPr>
            <w:r>
              <w:t>6.4</w:t>
            </w:r>
          </w:p>
        </w:tc>
        <w:tc>
          <w:tcPr>
            <w:tcW w:w="0" w:type="auto"/>
          </w:tcPr>
          <w:p w14:paraId="7E1416FE" w14:textId="77777777" w:rsidR="00045A83" w:rsidRDefault="00053949" w:rsidP="00E131BD">
            <w:pPr>
              <w:spacing w:line="240" w:lineRule="auto"/>
              <w:jc w:val="right"/>
            </w:pPr>
            <w:r>
              <w:t>9.6</w:t>
            </w:r>
          </w:p>
        </w:tc>
        <w:tc>
          <w:tcPr>
            <w:tcW w:w="0" w:type="auto"/>
          </w:tcPr>
          <w:p w14:paraId="63C304F5" w14:textId="77777777" w:rsidR="00045A83" w:rsidRDefault="00053949" w:rsidP="00E131BD">
            <w:pPr>
              <w:spacing w:line="240" w:lineRule="auto"/>
              <w:jc w:val="right"/>
            </w:pPr>
            <w:r>
              <w:t>53.2</w:t>
            </w:r>
          </w:p>
        </w:tc>
      </w:tr>
      <w:tr w:rsidR="00045A83" w14:paraId="0FA865DF" w14:textId="77777777">
        <w:tc>
          <w:tcPr>
            <w:tcW w:w="0" w:type="auto"/>
          </w:tcPr>
          <w:p w14:paraId="25C2748D" w14:textId="77777777" w:rsidR="00045A83" w:rsidRDefault="00053949" w:rsidP="00E131BD">
            <w:pPr>
              <w:spacing w:line="240" w:lineRule="auto"/>
            </w:pPr>
            <w:proofErr w:type="spellStart"/>
            <w:r>
              <w:t>ChrisCrk</w:t>
            </w:r>
            <w:proofErr w:type="spellEnd"/>
          </w:p>
        </w:tc>
        <w:tc>
          <w:tcPr>
            <w:tcW w:w="0" w:type="auto"/>
          </w:tcPr>
          <w:p w14:paraId="2FFE0A3C" w14:textId="77777777" w:rsidR="00045A83" w:rsidRDefault="00053949" w:rsidP="00E131BD">
            <w:pPr>
              <w:spacing w:line="240" w:lineRule="auto"/>
              <w:jc w:val="right"/>
            </w:pPr>
            <w:r>
              <w:t>2.3</w:t>
            </w:r>
          </w:p>
        </w:tc>
        <w:tc>
          <w:tcPr>
            <w:tcW w:w="0" w:type="auto"/>
          </w:tcPr>
          <w:p w14:paraId="3FDB5E70" w14:textId="77777777" w:rsidR="00045A83" w:rsidRDefault="00053949" w:rsidP="00E131BD">
            <w:pPr>
              <w:spacing w:line="240" w:lineRule="auto"/>
              <w:jc w:val="right"/>
            </w:pPr>
            <w:r>
              <w:t>9.2</w:t>
            </w:r>
          </w:p>
        </w:tc>
        <w:tc>
          <w:tcPr>
            <w:tcW w:w="0" w:type="auto"/>
          </w:tcPr>
          <w:p w14:paraId="5DC2C2D5" w14:textId="77777777" w:rsidR="00045A83" w:rsidRDefault="00053949" w:rsidP="00E131BD">
            <w:pPr>
              <w:spacing w:line="240" w:lineRule="auto"/>
              <w:jc w:val="right"/>
            </w:pPr>
            <w:r>
              <w:t>1.2</w:t>
            </w:r>
          </w:p>
        </w:tc>
        <w:tc>
          <w:tcPr>
            <w:tcW w:w="0" w:type="auto"/>
          </w:tcPr>
          <w:p w14:paraId="13B93E8C" w14:textId="77777777" w:rsidR="00045A83" w:rsidRDefault="00053949" w:rsidP="00E131BD">
            <w:pPr>
              <w:spacing w:line="240" w:lineRule="auto"/>
              <w:jc w:val="right"/>
            </w:pPr>
            <w:r>
              <w:t>3.9</w:t>
            </w:r>
          </w:p>
        </w:tc>
        <w:tc>
          <w:tcPr>
            <w:tcW w:w="0" w:type="auto"/>
          </w:tcPr>
          <w:p w14:paraId="44A13A2E" w14:textId="77777777" w:rsidR="00045A83" w:rsidRDefault="00053949" w:rsidP="00E131BD">
            <w:pPr>
              <w:spacing w:line="240" w:lineRule="auto"/>
              <w:jc w:val="right"/>
            </w:pPr>
            <w:r>
              <w:t>26.1</w:t>
            </w:r>
          </w:p>
        </w:tc>
        <w:tc>
          <w:tcPr>
            <w:tcW w:w="0" w:type="auto"/>
          </w:tcPr>
          <w:p w14:paraId="7841CED3" w14:textId="77777777" w:rsidR="00045A83" w:rsidRDefault="00053949" w:rsidP="00E131BD">
            <w:pPr>
              <w:spacing w:line="240" w:lineRule="auto"/>
              <w:jc w:val="right"/>
            </w:pPr>
            <w:r>
              <w:t>82.0</w:t>
            </w:r>
          </w:p>
        </w:tc>
      </w:tr>
      <w:tr w:rsidR="00045A83" w14:paraId="51342F96" w14:textId="77777777">
        <w:tc>
          <w:tcPr>
            <w:tcW w:w="0" w:type="auto"/>
          </w:tcPr>
          <w:p w14:paraId="4A58E12C" w14:textId="77777777" w:rsidR="00045A83" w:rsidRDefault="00053949" w:rsidP="00E131BD">
            <w:pPr>
              <w:spacing w:line="240" w:lineRule="auto"/>
            </w:pPr>
            <w:proofErr w:type="spellStart"/>
            <w:r>
              <w:t>LeechHead</w:t>
            </w:r>
            <w:proofErr w:type="spellEnd"/>
          </w:p>
        </w:tc>
        <w:tc>
          <w:tcPr>
            <w:tcW w:w="0" w:type="auto"/>
          </w:tcPr>
          <w:p w14:paraId="4EC3218F" w14:textId="77777777" w:rsidR="00045A83" w:rsidRDefault="00053949" w:rsidP="00E131BD">
            <w:pPr>
              <w:spacing w:line="240" w:lineRule="auto"/>
              <w:jc w:val="right"/>
            </w:pPr>
            <w:r>
              <w:t>5.7</w:t>
            </w:r>
          </w:p>
        </w:tc>
        <w:tc>
          <w:tcPr>
            <w:tcW w:w="0" w:type="auto"/>
          </w:tcPr>
          <w:p w14:paraId="2EEB5D37" w14:textId="77777777" w:rsidR="00045A83" w:rsidRDefault="00053949" w:rsidP="00E131BD">
            <w:pPr>
              <w:spacing w:line="240" w:lineRule="auto"/>
              <w:jc w:val="right"/>
            </w:pPr>
            <w:r>
              <w:t>10.3</w:t>
            </w:r>
          </w:p>
        </w:tc>
        <w:tc>
          <w:tcPr>
            <w:tcW w:w="0" w:type="auto"/>
          </w:tcPr>
          <w:p w14:paraId="1663E0E6" w14:textId="77777777" w:rsidR="00045A83" w:rsidRDefault="00053949" w:rsidP="00E131BD">
            <w:pPr>
              <w:spacing w:line="240" w:lineRule="auto"/>
              <w:jc w:val="right"/>
            </w:pPr>
            <w:r>
              <w:t>0.1</w:t>
            </w:r>
          </w:p>
        </w:tc>
        <w:tc>
          <w:tcPr>
            <w:tcW w:w="0" w:type="auto"/>
          </w:tcPr>
          <w:p w14:paraId="10B789D6" w14:textId="77777777" w:rsidR="00045A83" w:rsidRDefault="00053949" w:rsidP="00E131BD">
            <w:pPr>
              <w:spacing w:line="240" w:lineRule="auto"/>
              <w:jc w:val="right"/>
            </w:pPr>
            <w:r>
              <w:t>2.0</w:t>
            </w:r>
          </w:p>
        </w:tc>
        <w:tc>
          <w:tcPr>
            <w:tcW w:w="0" w:type="auto"/>
          </w:tcPr>
          <w:p w14:paraId="6C2F85A5" w14:textId="77777777" w:rsidR="00045A83" w:rsidRDefault="00053949" w:rsidP="00E131BD">
            <w:pPr>
              <w:spacing w:line="240" w:lineRule="auto"/>
              <w:jc w:val="right"/>
            </w:pPr>
            <w:r>
              <w:t>1.2</w:t>
            </w:r>
          </w:p>
        </w:tc>
        <w:tc>
          <w:tcPr>
            <w:tcW w:w="0" w:type="auto"/>
          </w:tcPr>
          <w:p w14:paraId="7626FFE7" w14:textId="77777777" w:rsidR="00045A83" w:rsidRDefault="00053949" w:rsidP="00E131BD">
            <w:pPr>
              <w:spacing w:line="240" w:lineRule="auto"/>
              <w:jc w:val="right"/>
            </w:pPr>
            <w:r>
              <w:t>29.5</w:t>
            </w:r>
          </w:p>
        </w:tc>
      </w:tr>
      <w:tr w:rsidR="00045A83" w14:paraId="0538F974" w14:textId="77777777">
        <w:tc>
          <w:tcPr>
            <w:tcW w:w="0" w:type="auto"/>
          </w:tcPr>
          <w:p w14:paraId="5A127245" w14:textId="77777777" w:rsidR="00045A83" w:rsidRDefault="00053949" w:rsidP="00E131BD">
            <w:pPr>
              <w:spacing w:line="240" w:lineRule="auto"/>
            </w:pPr>
            <w:proofErr w:type="spellStart"/>
            <w:r>
              <w:t>CraggCrk</w:t>
            </w:r>
            <w:proofErr w:type="spellEnd"/>
          </w:p>
        </w:tc>
        <w:tc>
          <w:tcPr>
            <w:tcW w:w="0" w:type="auto"/>
          </w:tcPr>
          <w:p w14:paraId="10B6A6AC" w14:textId="77777777" w:rsidR="00045A83" w:rsidRDefault="00053949" w:rsidP="00E131BD">
            <w:pPr>
              <w:spacing w:line="240" w:lineRule="auto"/>
              <w:jc w:val="right"/>
            </w:pPr>
            <w:r>
              <w:t>3.0</w:t>
            </w:r>
          </w:p>
        </w:tc>
        <w:tc>
          <w:tcPr>
            <w:tcW w:w="0" w:type="auto"/>
          </w:tcPr>
          <w:p w14:paraId="4A24D3A6" w14:textId="77777777" w:rsidR="00045A83" w:rsidRDefault="00053949" w:rsidP="00E131BD">
            <w:pPr>
              <w:spacing w:line="240" w:lineRule="auto"/>
              <w:jc w:val="right"/>
            </w:pPr>
            <w:r>
              <w:t>8.2</w:t>
            </w:r>
          </w:p>
        </w:tc>
        <w:tc>
          <w:tcPr>
            <w:tcW w:w="0" w:type="auto"/>
          </w:tcPr>
          <w:p w14:paraId="01D865DE" w14:textId="77777777" w:rsidR="00045A83" w:rsidRDefault="00053949" w:rsidP="00E131BD">
            <w:pPr>
              <w:spacing w:line="240" w:lineRule="auto"/>
              <w:jc w:val="right"/>
            </w:pPr>
            <w:r>
              <w:t>1.2</w:t>
            </w:r>
          </w:p>
        </w:tc>
        <w:tc>
          <w:tcPr>
            <w:tcW w:w="0" w:type="auto"/>
          </w:tcPr>
          <w:p w14:paraId="65C8B1F7" w14:textId="77777777" w:rsidR="00045A83" w:rsidRDefault="00053949" w:rsidP="00E131BD">
            <w:pPr>
              <w:spacing w:line="240" w:lineRule="auto"/>
              <w:jc w:val="right"/>
            </w:pPr>
            <w:r>
              <w:t>3.2</w:t>
            </w:r>
          </w:p>
        </w:tc>
        <w:tc>
          <w:tcPr>
            <w:tcW w:w="0" w:type="auto"/>
          </w:tcPr>
          <w:p w14:paraId="5F60330A" w14:textId="77777777" w:rsidR="00045A83" w:rsidRDefault="00053949" w:rsidP="00E131BD">
            <w:pPr>
              <w:spacing w:line="240" w:lineRule="auto"/>
              <w:jc w:val="right"/>
            </w:pPr>
            <w:r>
              <w:t>28.8</w:t>
            </w:r>
          </w:p>
        </w:tc>
        <w:tc>
          <w:tcPr>
            <w:tcW w:w="0" w:type="auto"/>
          </w:tcPr>
          <w:p w14:paraId="0892DD1B" w14:textId="77777777" w:rsidR="00045A83" w:rsidRDefault="00053949" w:rsidP="00E131BD">
            <w:pPr>
              <w:spacing w:line="240" w:lineRule="auto"/>
              <w:jc w:val="right"/>
            </w:pPr>
            <w:r>
              <w:t>67.5</w:t>
            </w:r>
          </w:p>
        </w:tc>
      </w:tr>
      <w:tr w:rsidR="00045A83" w14:paraId="7ED41944" w14:textId="77777777">
        <w:tc>
          <w:tcPr>
            <w:tcW w:w="0" w:type="auto"/>
          </w:tcPr>
          <w:p w14:paraId="75C683CC" w14:textId="77777777" w:rsidR="00045A83" w:rsidRDefault="00053949" w:rsidP="00E131BD">
            <w:pPr>
              <w:spacing w:line="240" w:lineRule="auto"/>
            </w:pPr>
            <w:proofErr w:type="spellStart"/>
            <w:r>
              <w:t>WestLeech</w:t>
            </w:r>
            <w:proofErr w:type="spellEnd"/>
          </w:p>
        </w:tc>
        <w:tc>
          <w:tcPr>
            <w:tcW w:w="0" w:type="auto"/>
          </w:tcPr>
          <w:p w14:paraId="5BBB0CD6" w14:textId="77777777" w:rsidR="00045A83" w:rsidRDefault="00053949" w:rsidP="00E131BD">
            <w:pPr>
              <w:spacing w:line="240" w:lineRule="auto"/>
              <w:jc w:val="right"/>
            </w:pPr>
            <w:r>
              <w:t>2.5</w:t>
            </w:r>
          </w:p>
        </w:tc>
        <w:tc>
          <w:tcPr>
            <w:tcW w:w="0" w:type="auto"/>
          </w:tcPr>
          <w:p w14:paraId="31E864F4" w14:textId="77777777" w:rsidR="00045A83" w:rsidRDefault="00053949" w:rsidP="00E131BD">
            <w:pPr>
              <w:spacing w:line="240" w:lineRule="auto"/>
              <w:jc w:val="right"/>
            </w:pPr>
            <w:r>
              <w:t>10.9</w:t>
            </w:r>
          </w:p>
        </w:tc>
        <w:tc>
          <w:tcPr>
            <w:tcW w:w="0" w:type="auto"/>
          </w:tcPr>
          <w:p w14:paraId="3B75BE1B" w14:textId="77777777" w:rsidR="00045A83" w:rsidRDefault="00053949" w:rsidP="00E131BD">
            <w:pPr>
              <w:spacing w:line="240" w:lineRule="auto"/>
              <w:jc w:val="right"/>
            </w:pPr>
            <w:r>
              <w:t>0.1</w:t>
            </w:r>
          </w:p>
        </w:tc>
        <w:tc>
          <w:tcPr>
            <w:tcW w:w="0" w:type="auto"/>
          </w:tcPr>
          <w:p w14:paraId="2F0AE701" w14:textId="77777777" w:rsidR="00045A83" w:rsidRDefault="00053949" w:rsidP="00E131BD">
            <w:pPr>
              <w:spacing w:line="240" w:lineRule="auto"/>
              <w:jc w:val="right"/>
            </w:pPr>
            <w:r>
              <w:t>5.8</w:t>
            </w:r>
          </w:p>
        </w:tc>
        <w:tc>
          <w:tcPr>
            <w:tcW w:w="0" w:type="auto"/>
          </w:tcPr>
          <w:p w14:paraId="504CD8FE" w14:textId="77777777" w:rsidR="00045A83" w:rsidRDefault="00053949" w:rsidP="00E131BD">
            <w:pPr>
              <w:spacing w:line="240" w:lineRule="auto"/>
              <w:jc w:val="right"/>
            </w:pPr>
            <w:r>
              <w:t>4.5</w:t>
            </w:r>
          </w:p>
        </w:tc>
        <w:tc>
          <w:tcPr>
            <w:tcW w:w="0" w:type="auto"/>
          </w:tcPr>
          <w:p w14:paraId="2F2D7AFD" w14:textId="77777777" w:rsidR="00045A83" w:rsidRDefault="00053949" w:rsidP="00E131BD">
            <w:pPr>
              <w:spacing w:line="240" w:lineRule="auto"/>
              <w:jc w:val="right"/>
            </w:pPr>
            <w:r>
              <w:t>94.6</w:t>
            </w:r>
          </w:p>
        </w:tc>
      </w:tr>
      <w:tr w:rsidR="00045A83" w14:paraId="67A962D3" w14:textId="77777777">
        <w:tc>
          <w:tcPr>
            <w:tcW w:w="0" w:type="auto"/>
          </w:tcPr>
          <w:p w14:paraId="29DA5258" w14:textId="77777777" w:rsidR="00045A83" w:rsidRDefault="00053949" w:rsidP="00E131BD">
            <w:pPr>
              <w:spacing w:line="240" w:lineRule="auto"/>
            </w:pPr>
            <w:r>
              <w:t>Tunnel</w:t>
            </w:r>
          </w:p>
        </w:tc>
        <w:tc>
          <w:tcPr>
            <w:tcW w:w="0" w:type="auto"/>
          </w:tcPr>
          <w:p w14:paraId="3795D190" w14:textId="77777777" w:rsidR="00045A83" w:rsidRDefault="00053949" w:rsidP="00E131BD">
            <w:pPr>
              <w:spacing w:line="240" w:lineRule="auto"/>
              <w:jc w:val="right"/>
            </w:pPr>
            <w:r>
              <w:t>3.4</w:t>
            </w:r>
          </w:p>
        </w:tc>
        <w:tc>
          <w:tcPr>
            <w:tcW w:w="0" w:type="auto"/>
          </w:tcPr>
          <w:p w14:paraId="099541C1" w14:textId="77777777" w:rsidR="00045A83" w:rsidRDefault="00053949" w:rsidP="00E131BD">
            <w:pPr>
              <w:spacing w:line="240" w:lineRule="auto"/>
              <w:jc w:val="right"/>
            </w:pPr>
            <w:r>
              <w:t>5.9</w:t>
            </w:r>
          </w:p>
        </w:tc>
        <w:tc>
          <w:tcPr>
            <w:tcW w:w="0" w:type="auto"/>
          </w:tcPr>
          <w:p w14:paraId="3E0844AF" w14:textId="77777777" w:rsidR="00045A83" w:rsidRDefault="00053949" w:rsidP="00E131BD">
            <w:pPr>
              <w:spacing w:line="240" w:lineRule="auto"/>
              <w:jc w:val="right"/>
            </w:pPr>
            <w:r>
              <w:t>0.0</w:t>
            </w:r>
          </w:p>
        </w:tc>
        <w:tc>
          <w:tcPr>
            <w:tcW w:w="0" w:type="auto"/>
          </w:tcPr>
          <w:p w14:paraId="5E3FB08F" w14:textId="77777777" w:rsidR="00045A83" w:rsidRDefault="00053949" w:rsidP="00E131BD">
            <w:pPr>
              <w:spacing w:line="240" w:lineRule="auto"/>
              <w:jc w:val="right"/>
            </w:pPr>
            <w:r>
              <w:t>2.0</w:t>
            </w:r>
          </w:p>
        </w:tc>
        <w:tc>
          <w:tcPr>
            <w:tcW w:w="0" w:type="auto"/>
          </w:tcPr>
          <w:p w14:paraId="4C6546A0" w14:textId="77777777" w:rsidR="00045A83" w:rsidRDefault="00053949" w:rsidP="00E131BD">
            <w:pPr>
              <w:spacing w:line="240" w:lineRule="auto"/>
              <w:jc w:val="right"/>
            </w:pPr>
            <w:r>
              <w:t>1.4</w:t>
            </w:r>
          </w:p>
        </w:tc>
        <w:tc>
          <w:tcPr>
            <w:tcW w:w="0" w:type="auto"/>
          </w:tcPr>
          <w:p w14:paraId="64533872" w14:textId="77777777" w:rsidR="00045A83" w:rsidRDefault="00053949" w:rsidP="00E131BD">
            <w:pPr>
              <w:spacing w:line="240" w:lineRule="auto"/>
              <w:jc w:val="right"/>
            </w:pPr>
            <w:r>
              <w:t>42.5</w:t>
            </w:r>
          </w:p>
        </w:tc>
      </w:tr>
    </w:tbl>
    <w:p w14:paraId="68412AB1" w14:textId="77777777" w:rsidR="00045A83" w:rsidRDefault="00053949">
      <w:r>
        <w:br/>
      </w:r>
    </w:p>
    <w:p w14:paraId="270FB3AD" w14:textId="77777777" w:rsidR="00045A83" w:rsidRDefault="00053949">
      <w:r>
        <w:t>To better understand how timing of peak DOC varied among sites during the wet season, a subset of samples was selected for closer analysis (highlighted in Figure 23 and expanded in Figure 24).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206CB27D" w14:textId="77777777" w:rsidR="00405B36" w:rsidRDefault="00405B36"/>
    <w:p w14:paraId="0508398F" w14:textId="77777777" w:rsidR="00045A83" w:rsidRDefault="00053949">
      <w:r>
        <w:t> </w:t>
      </w:r>
    </w:p>
    <w:p w14:paraId="2794D5C1" w14:textId="77777777" w:rsidR="00045A83" w:rsidRDefault="00053949" w:rsidP="00E131BD">
      <w:pPr>
        <w:spacing w:line="240" w:lineRule="auto"/>
      </w:pPr>
      <w:r>
        <w:lastRenderedPageBreak/>
        <w:t xml:space="preserve">Table 17: </w:t>
      </w:r>
      <w:r>
        <w:rPr>
          <w:i/>
        </w:rPr>
        <w:t>p-values from Wilcoxon tests comparing the subset of rain events 10-12 and those samples’ DOC results to all other sampled rain events, showing no significant difference between the groups.</w:t>
      </w:r>
    </w:p>
    <w:tbl>
      <w:tblPr>
        <w:tblW w:w="5000" w:type="pct"/>
        <w:tblLook w:val="07E0" w:firstRow="1" w:lastRow="1" w:firstColumn="1" w:lastColumn="1" w:noHBand="1" w:noVBand="1"/>
      </w:tblPr>
      <w:tblGrid>
        <w:gridCol w:w="2903"/>
        <w:gridCol w:w="4379"/>
        <w:gridCol w:w="2078"/>
      </w:tblGrid>
      <w:tr w:rsidR="00045A83" w:rsidRPr="00E131BD" w14:paraId="5395A65D" w14:textId="77777777" w:rsidTr="00E131BD">
        <w:tc>
          <w:tcPr>
            <w:tcW w:w="1550" w:type="pct"/>
            <w:tcBorders>
              <w:bottom w:val="single" w:sz="0" w:space="0" w:color="auto"/>
            </w:tcBorders>
            <w:vAlign w:val="bottom"/>
          </w:tcPr>
          <w:p w14:paraId="13D9067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2339" w:type="pct"/>
            <w:tcBorders>
              <w:bottom w:val="single" w:sz="0" w:space="0" w:color="auto"/>
            </w:tcBorders>
            <w:vAlign w:val="bottom"/>
          </w:tcPr>
          <w:p w14:paraId="07D8A87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Parameter</w:t>
            </w:r>
          </w:p>
        </w:tc>
        <w:tc>
          <w:tcPr>
            <w:tcW w:w="1110" w:type="pct"/>
            <w:tcBorders>
              <w:bottom w:val="single" w:sz="0" w:space="0" w:color="auto"/>
            </w:tcBorders>
            <w:vAlign w:val="bottom"/>
          </w:tcPr>
          <w:p w14:paraId="1DC2C1E8" w14:textId="77777777"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p.value</w:t>
            </w:r>
            <w:proofErr w:type="spellEnd"/>
          </w:p>
        </w:tc>
      </w:tr>
      <w:tr w:rsidR="00045A83" w:rsidRPr="00E131BD" w14:paraId="4B3282CB" w14:textId="77777777" w:rsidTr="00E131BD">
        <w:tc>
          <w:tcPr>
            <w:tcW w:w="1550" w:type="pct"/>
          </w:tcPr>
          <w:p w14:paraId="2F1C29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2339" w:type="pct"/>
          </w:tcPr>
          <w:p w14:paraId="667AC7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0F44530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0.3469</w:t>
            </w:r>
          </w:p>
        </w:tc>
      </w:tr>
      <w:tr w:rsidR="00045A83" w:rsidRPr="00E131BD" w14:paraId="4759F4EC" w14:textId="77777777" w:rsidTr="00E131BD">
        <w:tc>
          <w:tcPr>
            <w:tcW w:w="1550" w:type="pct"/>
          </w:tcPr>
          <w:p w14:paraId="6BD08F9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2339" w:type="pct"/>
          </w:tcPr>
          <w:p w14:paraId="3B22937D"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880FC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0.4864</w:t>
            </w:r>
          </w:p>
        </w:tc>
      </w:tr>
      <w:tr w:rsidR="00045A83" w:rsidRPr="00E131BD" w14:paraId="19847C42" w14:textId="77777777" w:rsidTr="00E131BD">
        <w:tc>
          <w:tcPr>
            <w:tcW w:w="1550" w:type="pct"/>
          </w:tcPr>
          <w:p w14:paraId="6115DB1F"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2339" w:type="pct"/>
          </w:tcPr>
          <w:p w14:paraId="1E8428D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4F1FFEF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0.1514</w:t>
            </w:r>
          </w:p>
        </w:tc>
      </w:tr>
      <w:tr w:rsidR="00045A83" w:rsidRPr="00E131BD" w14:paraId="219F7FEE" w14:textId="77777777" w:rsidTr="00E131BD">
        <w:tc>
          <w:tcPr>
            <w:tcW w:w="1550" w:type="pct"/>
          </w:tcPr>
          <w:p w14:paraId="0A9FAA80"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2339" w:type="pct"/>
          </w:tcPr>
          <w:p w14:paraId="2A5C9EA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E3F68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0.9821</w:t>
            </w:r>
          </w:p>
        </w:tc>
      </w:tr>
      <w:tr w:rsidR="00045A83" w:rsidRPr="00E131BD" w14:paraId="5A3AE0B1" w14:textId="77777777" w:rsidTr="00E131BD">
        <w:tc>
          <w:tcPr>
            <w:tcW w:w="1550" w:type="pct"/>
          </w:tcPr>
          <w:p w14:paraId="7EFB8115"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2339" w:type="pct"/>
          </w:tcPr>
          <w:p w14:paraId="1194089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71ACD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0.8507</w:t>
            </w:r>
          </w:p>
        </w:tc>
      </w:tr>
      <w:tr w:rsidR="00045A83" w:rsidRPr="00E131BD" w14:paraId="6613CB58" w14:textId="77777777" w:rsidTr="00E131BD">
        <w:tc>
          <w:tcPr>
            <w:tcW w:w="1550" w:type="pct"/>
          </w:tcPr>
          <w:p w14:paraId="1FCAD18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2339" w:type="pct"/>
          </w:tcPr>
          <w:p w14:paraId="42D4D8B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A8BF3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0.0613</w:t>
            </w:r>
          </w:p>
        </w:tc>
      </w:tr>
      <w:tr w:rsidR="00045A83" w:rsidRPr="00E131BD" w14:paraId="6311C284" w14:textId="77777777" w:rsidTr="00E131BD">
        <w:tc>
          <w:tcPr>
            <w:tcW w:w="1550" w:type="pct"/>
          </w:tcPr>
          <w:p w14:paraId="206CD5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0A4EE8A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Rain (mm)</w:t>
            </w:r>
          </w:p>
        </w:tc>
        <w:tc>
          <w:tcPr>
            <w:tcW w:w="1110" w:type="pct"/>
          </w:tcPr>
          <w:p w14:paraId="103F2F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0.5735</w:t>
            </w:r>
          </w:p>
        </w:tc>
      </w:tr>
      <w:tr w:rsidR="00045A83" w:rsidRPr="00E131BD" w14:paraId="11DCB63D" w14:textId="77777777" w:rsidTr="00E131BD">
        <w:tc>
          <w:tcPr>
            <w:tcW w:w="1550" w:type="pct"/>
          </w:tcPr>
          <w:p w14:paraId="3B603C2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75F0D48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Intensity (mm/hr)</w:t>
            </w:r>
          </w:p>
        </w:tc>
        <w:tc>
          <w:tcPr>
            <w:tcW w:w="1110" w:type="pct"/>
          </w:tcPr>
          <w:p w14:paraId="3316EF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0.4265</w:t>
            </w:r>
          </w:p>
        </w:tc>
      </w:tr>
    </w:tbl>
    <w:p w14:paraId="5B47FBB4" w14:textId="77777777" w:rsidR="00E131BD" w:rsidRDefault="00053949" w:rsidP="00E131BD">
      <w:r>
        <w:t> </w:t>
      </w:r>
    </w:p>
    <w:p w14:paraId="73901569" w14:textId="77777777" w:rsidR="00E131BD" w:rsidRDefault="00E131BD">
      <w:pPr>
        <w:numPr>
          <w:ilvl w:val="0"/>
          <w:numId w:val="43"/>
        </w:numPr>
      </w:pPr>
    </w:p>
    <w:p w14:paraId="799241FF" w14:textId="77777777" w:rsidR="00E131BD" w:rsidRDefault="00E131BD">
      <w:pPr>
        <w:numPr>
          <w:ilvl w:val="0"/>
          <w:numId w:val="43"/>
        </w:numPr>
      </w:pPr>
    </w:p>
    <w:p w14:paraId="7AFAC05B" w14:textId="77777777" w:rsidR="00045A83" w:rsidRDefault="00053949">
      <w:pPr>
        <w:numPr>
          <w:ilvl w:val="0"/>
          <w:numId w:val="43"/>
        </w:numPr>
      </w:pPr>
      <w:r>
        <w:t>Rates of stream response (times to peak): Table 18</w:t>
      </w:r>
    </w:p>
    <w:p w14:paraId="00B2527B" w14:textId="77777777" w:rsidR="00045A83" w:rsidRDefault="00053949">
      <w:r>
        <w:t> </w:t>
      </w:r>
    </w:p>
    <w:p w14:paraId="5412F00E" w14:textId="77777777" w:rsidR="00045A83" w:rsidRDefault="00053949" w:rsidP="00E131BD">
      <w:pPr>
        <w:spacing w:line="240" w:lineRule="auto"/>
      </w:pPr>
      <w:r>
        <w:t xml:space="preserve">Table 18: </w:t>
      </w:r>
      <w:r>
        <w:rPr>
          <w:i/>
        </w:rPr>
        <w:t>Summary of stream response to precipitation events 10-12 across the LWSA.</w:t>
      </w:r>
    </w:p>
    <w:tbl>
      <w:tblPr>
        <w:tblW w:w="5000" w:type="pct"/>
        <w:tblLook w:val="07E0" w:firstRow="1" w:lastRow="1" w:firstColumn="1" w:lastColumn="1" w:noHBand="1" w:noVBand="1"/>
      </w:tblPr>
      <w:tblGrid>
        <w:gridCol w:w="1309"/>
        <w:gridCol w:w="1089"/>
        <w:gridCol w:w="1088"/>
        <w:gridCol w:w="1018"/>
        <w:gridCol w:w="885"/>
        <w:gridCol w:w="1054"/>
        <w:gridCol w:w="946"/>
        <w:gridCol w:w="984"/>
        <w:gridCol w:w="987"/>
      </w:tblGrid>
      <w:tr w:rsidR="00045A83" w14:paraId="64DE1E2B" w14:textId="77777777">
        <w:tc>
          <w:tcPr>
            <w:tcW w:w="0" w:type="auto"/>
            <w:tcBorders>
              <w:bottom w:val="single" w:sz="0" w:space="0" w:color="auto"/>
            </w:tcBorders>
            <w:vAlign w:val="bottom"/>
          </w:tcPr>
          <w:p w14:paraId="75902BD7" w14:textId="77777777" w:rsidR="00045A83" w:rsidRDefault="00053949" w:rsidP="00E131BD">
            <w:pPr>
              <w:spacing w:line="240" w:lineRule="auto"/>
            </w:pPr>
            <w:r>
              <w:t>site</w:t>
            </w:r>
          </w:p>
        </w:tc>
        <w:tc>
          <w:tcPr>
            <w:tcW w:w="0" w:type="auto"/>
            <w:tcBorders>
              <w:bottom w:val="single" w:sz="0" w:space="0" w:color="auto"/>
            </w:tcBorders>
            <w:vAlign w:val="bottom"/>
          </w:tcPr>
          <w:p w14:paraId="36EECBD8" w14:textId="77777777" w:rsidR="00045A83" w:rsidRDefault="00053949" w:rsidP="00E131BD">
            <w:pPr>
              <w:spacing w:line="240" w:lineRule="auto"/>
              <w:jc w:val="right"/>
            </w:pPr>
            <w:r>
              <w:t>max. rain intensity (mm/hr)</w:t>
            </w:r>
          </w:p>
        </w:tc>
        <w:tc>
          <w:tcPr>
            <w:tcW w:w="0" w:type="auto"/>
            <w:tcBorders>
              <w:bottom w:val="single" w:sz="0" w:space="0" w:color="auto"/>
            </w:tcBorders>
            <w:vAlign w:val="bottom"/>
          </w:tcPr>
          <w:p w14:paraId="020EF750" w14:textId="77777777" w:rsidR="00045A83" w:rsidRDefault="00053949" w:rsidP="00E131BD">
            <w:pPr>
              <w:spacing w:line="240" w:lineRule="auto"/>
              <w:jc w:val="right"/>
            </w:pPr>
            <w:r>
              <w:t>min. rain intensity (mm/hr)</w:t>
            </w:r>
          </w:p>
        </w:tc>
        <w:tc>
          <w:tcPr>
            <w:tcW w:w="0" w:type="auto"/>
            <w:tcBorders>
              <w:bottom w:val="single" w:sz="0" w:space="0" w:color="auto"/>
            </w:tcBorders>
            <w:vAlign w:val="bottom"/>
          </w:tcPr>
          <w:p w14:paraId="13326360" w14:textId="77777777" w:rsidR="00045A83" w:rsidRDefault="00053949" w:rsidP="00E131BD">
            <w:pPr>
              <w:spacing w:line="240" w:lineRule="auto"/>
              <w:jc w:val="right"/>
            </w:pPr>
            <w:r>
              <w:t>shortest time to peak stage (hr)</w:t>
            </w:r>
          </w:p>
        </w:tc>
        <w:tc>
          <w:tcPr>
            <w:tcW w:w="0" w:type="auto"/>
            <w:tcBorders>
              <w:bottom w:val="single" w:sz="0" w:space="0" w:color="auto"/>
            </w:tcBorders>
            <w:vAlign w:val="bottom"/>
          </w:tcPr>
          <w:p w14:paraId="0F1B0CE8" w14:textId="77777777" w:rsidR="00045A83" w:rsidRDefault="00053949" w:rsidP="00E131BD">
            <w:pPr>
              <w:spacing w:line="240" w:lineRule="auto"/>
              <w:jc w:val="right"/>
            </w:pPr>
            <w:r>
              <w:t>fastest time to peak stage (hr)</w:t>
            </w:r>
          </w:p>
        </w:tc>
        <w:tc>
          <w:tcPr>
            <w:tcW w:w="0" w:type="auto"/>
            <w:tcBorders>
              <w:bottom w:val="single" w:sz="0" w:space="0" w:color="auto"/>
            </w:tcBorders>
            <w:vAlign w:val="bottom"/>
          </w:tcPr>
          <w:p w14:paraId="1BCADF26" w14:textId="77777777" w:rsidR="00045A83" w:rsidRDefault="00053949" w:rsidP="00E131BD">
            <w:pPr>
              <w:spacing w:line="240" w:lineRule="auto"/>
              <w:jc w:val="right"/>
            </w:pPr>
            <w:r>
              <w:t>smallest change in stage (cm)</w:t>
            </w:r>
          </w:p>
        </w:tc>
        <w:tc>
          <w:tcPr>
            <w:tcW w:w="0" w:type="auto"/>
            <w:tcBorders>
              <w:bottom w:val="single" w:sz="0" w:space="0" w:color="auto"/>
            </w:tcBorders>
            <w:vAlign w:val="bottom"/>
          </w:tcPr>
          <w:p w14:paraId="50DF777D" w14:textId="77777777" w:rsidR="00045A83" w:rsidRDefault="00053949" w:rsidP="00E131BD">
            <w:pPr>
              <w:spacing w:line="240" w:lineRule="auto"/>
              <w:jc w:val="right"/>
            </w:pPr>
            <w:r>
              <w:t>largest change in stage (cm)</w:t>
            </w:r>
          </w:p>
        </w:tc>
        <w:tc>
          <w:tcPr>
            <w:tcW w:w="0" w:type="auto"/>
            <w:tcBorders>
              <w:bottom w:val="single" w:sz="0" w:space="0" w:color="auto"/>
            </w:tcBorders>
            <w:vAlign w:val="bottom"/>
          </w:tcPr>
          <w:p w14:paraId="27F7E994" w14:textId="77777777" w:rsidR="00045A83" w:rsidRDefault="00053949" w:rsidP="00E131BD">
            <w:pPr>
              <w:spacing w:line="240" w:lineRule="auto"/>
              <w:jc w:val="right"/>
            </w:pPr>
            <w:r>
              <w:t>fastest time to peak (cm/hr)</w:t>
            </w:r>
          </w:p>
        </w:tc>
        <w:tc>
          <w:tcPr>
            <w:tcW w:w="0" w:type="auto"/>
            <w:tcBorders>
              <w:bottom w:val="single" w:sz="0" w:space="0" w:color="auto"/>
            </w:tcBorders>
            <w:vAlign w:val="bottom"/>
          </w:tcPr>
          <w:p w14:paraId="6CC88D35" w14:textId="77777777" w:rsidR="00045A83" w:rsidRDefault="00053949" w:rsidP="00E131BD">
            <w:pPr>
              <w:spacing w:line="240" w:lineRule="auto"/>
              <w:jc w:val="right"/>
            </w:pPr>
            <w:r>
              <w:t>slowest time to peak (cm/hr)</w:t>
            </w:r>
          </w:p>
        </w:tc>
      </w:tr>
      <w:tr w:rsidR="00045A83" w14:paraId="7D7E8B5D" w14:textId="77777777">
        <w:tc>
          <w:tcPr>
            <w:tcW w:w="0" w:type="auto"/>
          </w:tcPr>
          <w:p w14:paraId="38383176" w14:textId="77777777" w:rsidR="00045A83" w:rsidRDefault="00053949" w:rsidP="00E131BD">
            <w:pPr>
              <w:spacing w:line="240" w:lineRule="auto"/>
            </w:pPr>
            <w:r>
              <w:t>Weeks</w:t>
            </w:r>
          </w:p>
        </w:tc>
        <w:tc>
          <w:tcPr>
            <w:tcW w:w="0" w:type="auto"/>
          </w:tcPr>
          <w:p w14:paraId="5ECE4D8A" w14:textId="77777777" w:rsidR="00045A83" w:rsidRDefault="00053949" w:rsidP="00E131BD">
            <w:pPr>
              <w:spacing w:line="240" w:lineRule="auto"/>
              <w:jc w:val="right"/>
            </w:pPr>
            <w:r>
              <w:t>0.9</w:t>
            </w:r>
          </w:p>
        </w:tc>
        <w:tc>
          <w:tcPr>
            <w:tcW w:w="0" w:type="auto"/>
          </w:tcPr>
          <w:p w14:paraId="2B818086" w14:textId="77777777" w:rsidR="00045A83" w:rsidRDefault="00053949" w:rsidP="00E131BD">
            <w:pPr>
              <w:spacing w:line="240" w:lineRule="auto"/>
              <w:jc w:val="right"/>
            </w:pPr>
            <w:r>
              <w:t>1.2</w:t>
            </w:r>
          </w:p>
        </w:tc>
        <w:tc>
          <w:tcPr>
            <w:tcW w:w="0" w:type="auto"/>
          </w:tcPr>
          <w:p w14:paraId="222C62E8" w14:textId="77777777" w:rsidR="00045A83" w:rsidRDefault="00053949" w:rsidP="00E131BD">
            <w:pPr>
              <w:spacing w:line="240" w:lineRule="auto"/>
              <w:jc w:val="right"/>
            </w:pPr>
            <w:r>
              <w:t>57.3</w:t>
            </w:r>
          </w:p>
        </w:tc>
        <w:tc>
          <w:tcPr>
            <w:tcW w:w="0" w:type="auto"/>
          </w:tcPr>
          <w:p w14:paraId="1BDB2A09" w14:textId="77777777" w:rsidR="00045A83" w:rsidRDefault="00053949" w:rsidP="00E131BD">
            <w:pPr>
              <w:spacing w:line="240" w:lineRule="auto"/>
              <w:jc w:val="right"/>
            </w:pPr>
            <w:r>
              <w:t>159.8</w:t>
            </w:r>
          </w:p>
        </w:tc>
        <w:tc>
          <w:tcPr>
            <w:tcW w:w="0" w:type="auto"/>
          </w:tcPr>
          <w:p w14:paraId="41E8673F" w14:textId="77777777" w:rsidR="00045A83" w:rsidRDefault="00053949" w:rsidP="00E131BD">
            <w:pPr>
              <w:spacing w:line="240" w:lineRule="auto"/>
              <w:jc w:val="right"/>
            </w:pPr>
            <w:r>
              <w:t>34.6</w:t>
            </w:r>
          </w:p>
        </w:tc>
        <w:tc>
          <w:tcPr>
            <w:tcW w:w="0" w:type="auto"/>
          </w:tcPr>
          <w:p w14:paraId="0BCDBCC6" w14:textId="77777777" w:rsidR="00045A83" w:rsidRDefault="00053949" w:rsidP="00E131BD">
            <w:pPr>
              <w:spacing w:line="240" w:lineRule="auto"/>
              <w:jc w:val="right"/>
            </w:pPr>
            <w:r>
              <w:t>47.9</w:t>
            </w:r>
          </w:p>
        </w:tc>
        <w:tc>
          <w:tcPr>
            <w:tcW w:w="0" w:type="auto"/>
          </w:tcPr>
          <w:p w14:paraId="6ECFA615" w14:textId="77777777" w:rsidR="00045A83" w:rsidRDefault="00053949" w:rsidP="00E131BD">
            <w:pPr>
              <w:spacing w:line="240" w:lineRule="auto"/>
              <w:jc w:val="right"/>
            </w:pPr>
            <w:r>
              <w:t>0.3</w:t>
            </w:r>
          </w:p>
        </w:tc>
        <w:tc>
          <w:tcPr>
            <w:tcW w:w="0" w:type="auto"/>
          </w:tcPr>
          <w:p w14:paraId="2F236FA3" w14:textId="77777777" w:rsidR="00045A83" w:rsidRDefault="00053949" w:rsidP="00E131BD">
            <w:pPr>
              <w:spacing w:line="240" w:lineRule="auto"/>
              <w:jc w:val="right"/>
            </w:pPr>
            <w:r>
              <w:t>0.6</w:t>
            </w:r>
          </w:p>
        </w:tc>
      </w:tr>
      <w:tr w:rsidR="00045A83" w14:paraId="749517E4" w14:textId="77777777">
        <w:tc>
          <w:tcPr>
            <w:tcW w:w="0" w:type="auto"/>
          </w:tcPr>
          <w:p w14:paraId="7AB5761A" w14:textId="77777777" w:rsidR="00045A83" w:rsidRDefault="00053949" w:rsidP="00E131BD">
            <w:pPr>
              <w:spacing w:line="240" w:lineRule="auto"/>
            </w:pPr>
            <w:proofErr w:type="spellStart"/>
            <w:r>
              <w:t>ChrisCrk</w:t>
            </w:r>
            <w:proofErr w:type="spellEnd"/>
          </w:p>
        </w:tc>
        <w:tc>
          <w:tcPr>
            <w:tcW w:w="0" w:type="auto"/>
          </w:tcPr>
          <w:p w14:paraId="1E80C573" w14:textId="77777777" w:rsidR="00045A83" w:rsidRDefault="00053949" w:rsidP="00E131BD">
            <w:pPr>
              <w:spacing w:line="240" w:lineRule="auto"/>
              <w:jc w:val="right"/>
            </w:pPr>
            <w:r>
              <w:t>0.8</w:t>
            </w:r>
          </w:p>
        </w:tc>
        <w:tc>
          <w:tcPr>
            <w:tcW w:w="0" w:type="auto"/>
          </w:tcPr>
          <w:p w14:paraId="4D2385F2" w14:textId="77777777" w:rsidR="00045A83" w:rsidRDefault="00053949" w:rsidP="00E131BD">
            <w:pPr>
              <w:spacing w:line="240" w:lineRule="auto"/>
              <w:jc w:val="right"/>
            </w:pPr>
            <w:r>
              <w:t>1.2</w:t>
            </w:r>
          </w:p>
        </w:tc>
        <w:tc>
          <w:tcPr>
            <w:tcW w:w="0" w:type="auto"/>
          </w:tcPr>
          <w:p w14:paraId="66D68574" w14:textId="77777777" w:rsidR="00045A83" w:rsidRDefault="00053949" w:rsidP="00E131BD">
            <w:pPr>
              <w:spacing w:line="240" w:lineRule="auto"/>
              <w:jc w:val="right"/>
            </w:pPr>
            <w:r>
              <w:t>34.2</w:t>
            </w:r>
          </w:p>
        </w:tc>
        <w:tc>
          <w:tcPr>
            <w:tcW w:w="0" w:type="auto"/>
          </w:tcPr>
          <w:p w14:paraId="4ECAAC99" w14:textId="77777777" w:rsidR="00045A83" w:rsidRDefault="00053949" w:rsidP="00E131BD">
            <w:pPr>
              <w:spacing w:line="240" w:lineRule="auto"/>
              <w:jc w:val="right"/>
            </w:pPr>
            <w:r>
              <w:t>192.3</w:t>
            </w:r>
          </w:p>
        </w:tc>
        <w:tc>
          <w:tcPr>
            <w:tcW w:w="0" w:type="auto"/>
          </w:tcPr>
          <w:p w14:paraId="504C5447" w14:textId="77777777" w:rsidR="00045A83" w:rsidRDefault="00053949" w:rsidP="00E131BD">
            <w:pPr>
              <w:spacing w:line="240" w:lineRule="auto"/>
              <w:jc w:val="right"/>
            </w:pPr>
            <w:r>
              <w:t>5.3</w:t>
            </w:r>
          </w:p>
        </w:tc>
        <w:tc>
          <w:tcPr>
            <w:tcW w:w="0" w:type="auto"/>
          </w:tcPr>
          <w:p w14:paraId="1B4A1ACF" w14:textId="77777777" w:rsidR="00045A83" w:rsidRDefault="00053949" w:rsidP="00E131BD">
            <w:pPr>
              <w:spacing w:line="240" w:lineRule="auto"/>
              <w:jc w:val="right"/>
            </w:pPr>
            <w:r>
              <w:t>18.6</w:t>
            </w:r>
          </w:p>
        </w:tc>
        <w:tc>
          <w:tcPr>
            <w:tcW w:w="0" w:type="auto"/>
          </w:tcPr>
          <w:p w14:paraId="04F34A13" w14:textId="77777777" w:rsidR="00045A83" w:rsidRDefault="00053949" w:rsidP="00E131BD">
            <w:pPr>
              <w:spacing w:line="240" w:lineRule="auto"/>
              <w:jc w:val="right"/>
            </w:pPr>
            <w:r>
              <w:t>0.0</w:t>
            </w:r>
          </w:p>
        </w:tc>
        <w:tc>
          <w:tcPr>
            <w:tcW w:w="0" w:type="auto"/>
          </w:tcPr>
          <w:p w14:paraId="046D6A56" w14:textId="77777777" w:rsidR="00045A83" w:rsidRDefault="00053949" w:rsidP="00E131BD">
            <w:pPr>
              <w:spacing w:line="240" w:lineRule="auto"/>
              <w:jc w:val="right"/>
            </w:pPr>
            <w:r>
              <w:t>0.5</w:t>
            </w:r>
          </w:p>
        </w:tc>
      </w:tr>
      <w:tr w:rsidR="00045A83" w14:paraId="1B0F6BF2" w14:textId="77777777">
        <w:tc>
          <w:tcPr>
            <w:tcW w:w="0" w:type="auto"/>
          </w:tcPr>
          <w:p w14:paraId="16C27DF1" w14:textId="77777777" w:rsidR="00045A83" w:rsidRDefault="00053949" w:rsidP="00E131BD">
            <w:pPr>
              <w:spacing w:line="240" w:lineRule="auto"/>
            </w:pPr>
            <w:proofErr w:type="spellStart"/>
            <w:r>
              <w:t>LeechHead</w:t>
            </w:r>
            <w:proofErr w:type="spellEnd"/>
          </w:p>
        </w:tc>
        <w:tc>
          <w:tcPr>
            <w:tcW w:w="0" w:type="auto"/>
          </w:tcPr>
          <w:p w14:paraId="3E66409F" w14:textId="77777777" w:rsidR="00045A83" w:rsidRDefault="00053949" w:rsidP="00E131BD">
            <w:pPr>
              <w:spacing w:line="240" w:lineRule="auto"/>
              <w:jc w:val="right"/>
            </w:pPr>
            <w:r>
              <w:t>1.0</w:t>
            </w:r>
          </w:p>
        </w:tc>
        <w:tc>
          <w:tcPr>
            <w:tcW w:w="0" w:type="auto"/>
          </w:tcPr>
          <w:p w14:paraId="73C9E4D5" w14:textId="77777777" w:rsidR="00045A83" w:rsidRDefault="00053949" w:rsidP="00E131BD">
            <w:pPr>
              <w:spacing w:line="240" w:lineRule="auto"/>
              <w:jc w:val="right"/>
            </w:pPr>
            <w:r>
              <w:t>1.2</w:t>
            </w:r>
          </w:p>
        </w:tc>
        <w:tc>
          <w:tcPr>
            <w:tcW w:w="0" w:type="auto"/>
          </w:tcPr>
          <w:p w14:paraId="235CADC0" w14:textId="77777777" w:rsidR="00045A83" w:rsidRDefault="00053949" w:rsidP="00E131BD">
            <w:pPr>
              <w:spacing w:line="240" w:lineRule="auto"/>
              <w:jc w:val="right"/>
            </w:pPr>
            <w:r>
              <w:t>33.0</w:t>
            </w:r>
          </w:p>
        </w:tc>
        <w:tc>
          <w:tcPr>
            <w:tcW w:w="0" w:type="auto"/>
          </w:tcPr>
          <w:p w14:paraId="358267A8" w14:textId="77777777" w:rsidR="00045A83" w:rsidRDefault="00053949" w:rsidP="00E131BD">
            <w:pPr>
              <w:spacing w:line="240" w:lineRule="auto"/>
              <w:jc w:val="right"/>
            </w:pPr>
            <w:r>
              <w:t>38.8</w:t>
            </w:r>
          </w:p>
        </w:tc>
        <w:tc>
          <w:tcPr>
            <w:tcW w:w="0" w:type="auto"/>
          </w:tcPr>
          <w:p w14:paraId="66CF67C1" w14:textId="77777777" w:rsidR="00045A83" w:rsidRDefault="00053949" w:rsidP="00E131BD">
            <w:pPr>
              <w:spacing w:line="240" w:lineRule="auto"/>
              <w:jc w:val="right"/>
            </w:pPr>
            <w:r>
              <w:t>31.9</w:t>
            </w:r>
          </w:p>
        </w:tc>
        <w:tc>
          <w:tcPr>
            <w:tcW w:w="0" w:type="auto"/>
          </w:tcPr>
          <w:p w14:paraId="3DCC3B25" w14:textId="77777777" w:rsidR="00045A83" w:rsidRDefault="00053949" w:rsidP="00E131BD">
            <w:pPr>
              <w:spacing w:line="240" w:lineRule="auto"/>
              <w:jc w:val="right"/>
            </w:pPr>
            <w:r>
              <w:t>36.5</w:t>
            </w:r>
          </w:p>
        </w:tc>
        <w:tc>
          <w:tcPr>
            <w:tcW w:w="0" w:type="auto"/>
          </w:tcPr>
          <w:p w14:paraId="5F05C0B9" w14:textId="77777777" w:rsidR="00045A83" w:rsidRDefault="00053949" w:rsidP="00E131BD">
            <w:pPr>
              <w:spacing w:line="240" w:lineRule="auto"/>
              <w:jc w:val="right"/>
            </w:pPr>
            <w:r>
              <w:t>0.9</w:t>
            </w:r>
          </w:p>
        </w:tc>
        <w:tc>
          <w:tcPr>
            <w:tcW w:w="0" w:type="auto"/>
          </w:tcPr>
          <w:p w14:paraId="7ABF6194" w14:textId="77777777" w:rsidR="00045A83" w:rsidRDefault="00053949" w:rsidP="00E131BD">
            <w:pPr>
              <w:spacing w:line="240" w:lineRule="auto"/>
              <w:jc w:val="right"/>
            </w:pPr>
            <w:r>
              <w:t>1.0</w:t>
            </w:r>
          </w:p>
        </w:tc>
      </w:tr>
      <w:tr w:rsidR="00045A83" w14:paraId="615B17A2" w14:textId="77777777">
        <w:tc>
          <w:tcPr>
            <w:tcW w:w="0" w:type="auto"/>
          </w:tcPr>
          <w:p w14:paraId="39ACDC16" w14:textId="77777777" w:rsidR="00045A83" w:rsidRDefault="00053949" w:rsidP="00E131BD">
            <w:pPr>
              <w:spacing w:line="240" w:lineRule="auto"/>
            </w:pPr>
            <w:proofErr w:type="spellStart"/>
            <w:r>
              <w:t>CraggCrk</w:t>
            </w:r>
            <w:proofErr w:type="spellEnd"/>
          </w:p>
        </w:tc>
        <w:tc>
          <w:tcPr>
            <w:tcW w:w="0" w:type="auto"/>
          </w:tcPr>
          <w:p w14:paraId="3784022C" w14:textId="77777777" w:rsidR="00045A83" w:rsidRDefault="00053949" w:rsidP="00E131BD">
            <w:pPr>
              <w:spacing w:line="240" w:lineRule="auto"/>
              <w:jc w:val="right"/>
            </w:pPr>
            <w:r>
              <w:t>1.0</w:t>
            </w:r>
          </w:p>
        </w:tc>
        <w:tc>
          <w:tcPr>
            <w:tcW w:w="0" w:type="auto"/>
          </w:tcPr>
          <w:p w14:paraId="5E542514" w14:textId="77777777" w:rsidR="00045A83" w:rsidRDefault="00053949" w:rsidP="00E131BD">
            <w:pPr>
              <w:spacing w:line="240" w:lineRule="auto"/>
              <w:jc w:val="right"/>
            </w:pPr>
            <w:r>
              <w:t>1.2</w:t>
            </w:r>
          </w:p>
        </w:tc>
        <w:tc>
          <w:tcPr>
            <w:tcW w:w="0" w:type="auto"/>
          </w:tcPr>
          <w:p w14:paraId="5D1F5AF6" w14:textId="77777777" w:rsidR="00045A83" w:rsidRDefault="00053949" w:rsidP="00E131BD">
            <w:pPr>
              <w:spacing w:line="240" w:lineRule="auto"/>
              <w:jc w:val="right"/>
            </w:pPr>
            <w:r>
              <w:t>35.3</w:t>
            </w:r>
          </w:p>
        </w:tc>
        <w:tc>
          <w:tcPr>
            <w:tcW w:w="0" w:type="auto"/>
          </w:tcPr>
          <w:p w14:paraId="16F18263" w14:textId="77777777" w:rsidR="00045A83" w:rsidRDefault="00053949" w:rsidP="00E131BD">
            <w:pPr>
              <w:spacing w:line="240" w:lineRule="auto"/>
              <w:jc w:val="right"/>
            </w:pPr>
            <w:r>
              <w:t>39.5</w:t>
            </w:r>
          </w:p>
        </w:tc>
        <w:tc>
          <w:tcPr>
            <w:tcW w:w="0" w:type="auto"/>
          </w:tcPr>
          <w:p w14:paraId="4A23BC79" w14:textId="77777777" w:rsidR="00045A83" w:rsidRDefault="00053949" w:rsidP="00E131BD">
            <w:pPr>
              <w:spacing w:line="240" w:lineRule="auto"/>
              <w:jc w:val="right"/>
            </w:pPr>
            <w:r>
              <w:t>46.8</w:t>
            </w:r>
          </w:p>
        </w:tc>
        <w:tc>
          <w:tcPr>
            <w:tcW w:w="0" w:type="auto"/>
          </w:tcPr>
          <w:p w14:paraId="580243C0" w14:textId="77777777" w:rsidR="00045A83" w:rsidRDefault="00053949" w:rsidP="00E131BD">
            <w:pPr>
              <w:spacing w:line="240" w:lineRule="auto"/>
              <w:jc w:val="right"/>
            </w:pPr>
            <w:r>
              <w:t>49.0</w:t>
            </w:r>
          </w:p>
        </w:tc>
        <w:tc>
          <w:tcPr>
            <w:tcW w:w="0" w:type="auto"/>
          </w:tcPr>
          <w:p w14:paraId="69EDF5C3" w14:textId="77777777" w:rsidR="00045A83" w:rsidRDefault="00053949" w:rsidP="00E131BD">
            <w:pPr>
              <w:spacing w:line="240" w:lineRule="auto"/>
              <w:jc w:val="right"/>
            </w:pPr>
            <w:r>
              <w:t>1.2</w:t>
            </w:r>
          </w:p>
        </w:tc>
        <w:tc>
          <w:tcPr>
            <w:tcW w:w="0" w:type="auto"/>
          </w:tcPr>
          <w:p w14:paraId="68FA31F3" w14:textId="77777777" w:rsidR="00045A83" w:rsidRDefault="00053949" w:rsidP="00E131BD">
            <w:pPr>
              <w:spacing w:line="240" w:lineRule="auto"/>
              <w:jc w:val="right"/>
            </w:pPr>
            <w:r>
              <w:t>1.3</w:t>
            </w:r>
          </w:p>
        </w:tc>
      </w:tr>
      <w:tr w:rsidR="00045A83" w14:paraId="1F0437ED" w14:textId="77777777">
        <w:tc>
          <w:tcPr>
            <w:tcW w:w="0" w:type="auto"/>
          </w:tcPr>
          <w:p w14:paraId="7EA69251" w14:textId="77777777" w:rsidR="00045A83" w:rsidRDefault="00053949" w:rsidP="00E131BD">
            <w:pPr>
              <w:spacing w:line="240" w:lineRule="auto"/>
            </w:pPr>
            <w:proofErr w:type="spellStart"/>
            <w:r>
              <w:t>WestLeech</w:t>
            </w:r>
            <w:proofErr w:type="spellEnd"/>
          </w:p>
        </w:tc>
        <w:tc>
          <w:tcPr>
            <w:tcW w:w="0" w:type="auto"/>
          </w:tcPr>
          <w:p w14:paraId="57481FEA" w14:textId="77777777" w:rsidR="00045A83" w:rsidRDefault="00053949" w:rsidP="00E131BD">
            <w:pPr>
              <w:spacing w:line="240" w:lineRule="auto"/>
              <w:jc w:val="right"/>
            </w:pPr>
            <w:r>
              <w:t>1.0</w:t>
            </w:r>
          </w:p>
        </w:tc>
        <w:tc>
          <w:tcPr>
            <w:tcW w:w="0" w:type="auto"/>
          </w:tcPr>
          <w:p w14:paraId="04FD42D5" w14:textId="77777777" w:rsidR="00045A83" w:rsidRDefault="00053949" w:rsidP="00E131BD">
            <w:pPr>
              <w:spacing w:line="240" w:lineRule="auto"/>
              <w:jc w:val="right"/>
            </w:pPr>
            <w:r>
              <w:t>1.0</w:t>
            </w:r>
          </w:p>
        </w:tc>
        <w:tc>
          <w:tcPr>
            <w:tcW w:w="0" w:type="auto"/>
          </w:tcPr>
          <w:p w14:paraId="02F98B4C" w14:textId="77777777" w:rsidR="00045A83" w:rsidRDefault="00053949" w:rsidP="00E131BD">
            <w:pPr>
              <w:spacing w:line="240" w:lineRule="auto"/>
              <w:jc w:val="right"/>
            </w:pPr>
            <w:r>
              <w:t>25.8</w:t>
            </w:r>
          </w:p>
        </w:tc>
        <w:tc>
          <w:tcPr>
            <w:tcW w:w="0" w:type="auto"/>
          </w:tcPr>
          <w:p w14:paraId="3A6192A4" w14:textId="77777777" w:rsidR="00045A83" w:rsidRDefault="00053949" w:rsidP="00E131BD">
            <w:pPr>
              <w:spacing w:line="240" w:lineRule="auto"/>
              <w:jc w:val="right"/>
            </w:pPr>
            <w:r>
              <w:t>25.8</w:t>
            </w:r>
          </w:p>
        </w:tc>
        <w:tc>
          <w:tcPr>
            <w:tcW w:w="0" w:type="auto"/>
          </w:tcPr>
          <w:p w14:paraId="4C43619D" w14:textId="77777777" w:rsidR="00045A83" w:rsidRDefault="00053949" w:rsidP="00E131BD">
            <w:pPr>
              <w:spacing w:line="240" w:lineRule="auto"/>
              <w:jc w:val="right"/>
            </w:pPr>
            <w:r>
              <w:t>36.7</w:t>
            </w:r>
          </w:p>
        </w:tc>
        <w:tc>
          <w:tcPr>
            <w:tcW w:w="0" w:type="auto"/>
          </w:tcPr>
          <w:p w14:paraId="5004B22E" w14:textId="77777777" w:rsidR="00045A83" w:rsidRDefault="00053949" w:rsidP="00E131BD">
            <w:pPr>
              <w:spacing w:line="240" w:lineRule="auto"/>
              <w:jc w:val="right"/>
            </w:pPr>
            <w:r>
              <w:t>36.7</w:t>
            </w:r>
          </w:p>
        </w:tc>
        <w:tc>
          <w:tcPr>
            <w:tcW w:w="0" w:type="auto"/>
          </w:tcPr>
          <w:p w14:paraId="5F3468FF" w14:textId="77777777" w:rsidR="00045A83" w:rsidRDefault="00053949" w:rsidP="00E131BD">
            <w:pPr>
              <w:spacing w:line="240" w:lineRule="auto"/>
              <w:jc w:val="right"/>
            </w:pPr>
            <w:r>
              <w:t>1.4</w:t>
            </w:r>
          </w:p>
        </w:tc>
        <w:tc>
          <w:tcPr>
            <w:tcW w:w="0" w:type="auto"/>
          </w:tcPr>
          <w:p w14:paraId="78ACFA1E" w14:textId="77777777" w:rsidR="00045A83" w:rsidRDefault="00053949" w:rsidP="00E131BD">
            <w:pPr>
              <w:spacing w:line="240" w:lineRule="auto"/>
              <w:jc w:val="right"/>
            </w:pPr>
            <w:r>
              <w:t>1.4</w:t>
            </w:r>
          </w:p>
        </w:tc>
      </w:tr>
      <w:tr w:rsidR="00045A83" w14:paraId="43371692" w14:textId="77777777">
        <w:tc>
          <w:tcPr>
            <w:tcW w:w="0" w:type="auto"/>
          </w:tcPr>
          <w:p w14:paraId="7FE24FA4" w14:textId="77777777" w:rsidR="00045A83" w:rsidRDefault="00053949" w:rsidP="00E131BD">
            <w:pPr>
              <w:spacing w:line="240" w:lineRule="auto"/>
            </w:pPr>
            <w:r>
              <w:t>Tunnel</w:t>
            </w:r>
          </w:p>
        </w:tc>
        <w:tc>
          <w:tcPr>
            <w:tcW w:w="0" w:type="auto"/>
          </w:tcPr>
          <w:p w14:paraId="281650E6" w14:textId="77777777" w:rsidR="00045A83" w:rsidRDefault="00053949" w:rsidP="00E131BD">
            <w:pPr>
              <w:spacing w:line="240" w:lineRule="auto"/>
              <w:jc w:val="right"/>
            </w:pPr>
            <w:r>
              <w:t>1.0</w:t>
            </w:r>
          </w:p>
        </w:tc>
        <w:tc>
          <w:tcPr>
            <w:tcW w:w="0" w:type="auto"/>
          </w:tcPr>
          <w:p w14:paraId="7B2A4704" w14:textId="77777777" w:rsidR="00045A83" w:rsidRDefault="00053949" w:rsidP="00E131BD">
            <w:pPr>
              <w:spacing w:line="240" w:lineRule="auto"/>
              <w:jc w:val="right"/>
            </w:pPr>
            <w:r>
              <w:t>1.2</w:t>
            </w:r>
          </w:p>
        </w:tc>
        <w:tc>
          <w:tcPr>
            <w:tcW w:w="0" w:type="auto"/>
          </w:tcPr>
          <w:p w14:paraId="1FF35EE3" w14:textId="77777777" w:rsidR="00045A83" w:rsidRDefault="00053949" w:rsidP="00E131BD">
            <w:pPr>
              <w:spacing w:line="240" w:lineRule="auto"/>
              <w:jc w:val="right"/>
            </w:pPr>
            <w:r>
              <w:t>25.8</w:t>
            </w:r>
          </w:p>
        </w:tc>
        <w:tc>
          <w:tcPr>
            <w:tcW w:w="0" w:type="auto"/>
          </w:tcPr>
          <w:p w14:paraId="568BFCCF" w14:textId="77777777" w:rsidR="00045A83" w:rsidRDefault="00053949" w:rsidP="00E131BD">
            <w:pPr>
              <w:spacing w:line="240" w:lineRule="auto"/>
              <w:jc w:val="right"/>
            </w:pPr>
            <w:r>
              <w:t>37.3</w:t>
            </w:r>
          </w:p>
        </w:tc>
        <w:tc>
          <w:tcPr>
            <w:tcW w:w="0" w:type="auto"/>
          </w:tcPr>
          <w:p w14:paraId="536E82F1" w14:textId="77777777" w:rsidR="00045A83" w:rsidRDefault="00053949" w:rsidP="00E131BD">
            <w:pPr>
              <w:spacing w:line="240" w:lineRule="auto"/>
              <w:jc w:val="right"/>
            </w:pPr>
            <w:r>
              <w:t>65.9</w:t>
            </w:r>
          </w:p>
        </w:tc>
        <w:tc>
          <w:tcPr>
            <w:tcW w:w="0" w:type="auto"/>
          </w:tcPr>
          <w:p w14:paraId="51A2270D" w14:textId="77777777" w:rsidR="00045A83" w:rsidRDefault="00053949" w:rsidP="00E131BD">
            <w:pPr>
              <w:spacing w:line="240" w:lineRule="auto"/>
              <w:jc w:val="right"/>
            </w:pPr>
            <w:r>
              <w:t>78.3</w:t>
            </w:r>
          </w:p>
        </w:tc>
        <w:tc>
          <w:tcPr>
            <w:tcW w:w="0" w:type="auto"/>
          </w:tcPr>
          <w:p w14:paraId="54C0ECD9" w14:textId="77777777" w:rsidR="00045A83" w:rsidRDefault="00053949" w:rsidP="00E131BD">
            <w:pPr>
              <w:spacing w:line="240" w:lineRule="auto"/>
              <w:jc w:val="right"/>
            </w:pPr>
            <w:r>
              <w:t>1.8</w:t>
            </w:r>
          </w:p>
        </w:tc>
        <w:tc>
          <w:tcPr>
            <w:tcW w:w="0" w:type="auto"/>
          </w:tcPr>
          <w:p w14:paraId="084B137B" w14:textId="77777777" w:rsidR="00045A83" w:rsidRDefault="00053949" w:rsidP="00E131BD">
            <w:pPr>
              <w:spacing w:line="240" w:lineRule="auto"/>
              <w:jc w:val="right"/>
            </w:pPr>
            <w:r>
              <w:t>3.0</w:t>
            </w:r>
          </w:p>
        </w:tc>
      </w:tr>
    </w:tbl>
    <w:p w14:paraId="3369C46B" w14:textId="77777777" w:rsidR="00045A83" w:rsidRDefault="00053949">
      <w:r>
        <w:t> </w:t>
      </w:r>
    </w:p>
    <w:p w14:paraId="7BA10D7E" w14:textId="77777777" w:rsidR="00E131BD" w:rsidRDefault="00E131BD">
      <w:pPr>
        <w:numPr>
          <w:ilvl w:val="0"/>
          <w:numId w:val="44"/>
        </w:numPr>
      </w:pPr>
    </w:p>
    <w:p w14:paraId="6C8F85B2" w14:textId="77777777" w:rsidR="00E131BD" w:rsidRDefault="00E131BD">
      <w:pPr>
        <w:numPr>
          <w:ilvl w:val="0"/>
          <w:numId w:val="44"/>
        </w:numPr>
      </w:pPr>
    </w:p>
    <w:p w14:paraId="5908DF4B" w14:textId="77777777" w:rsidR="00E131BD" w:rsidRDefault="00E131BD">
      <w:pPr>
        <w:numPr>
          <w:ilvl w:val="0"/>
          <w:numId w:val="44"/>
        </w:numPr>
      </w:pPr>
    </w:p>
    <w:p w14:paraId="446B3429" w14:textId="77777777" w:rsidR="00045A83" w:rsidRDefault="00053949">
      <w:pPr>
        <w:numPr>
          <w:ilvl w:val="0"/>
          <w:numId w:val="44"/>
        </w:numPr>
      </w:pPr>
      <w:r>
        <w:lastRenderedPageBreak/>
        <w:t>DOC changes in stormflow</w:t>
      </w:r>
    </w:p>
    <w:p w14:paraId="5FBCE2A8" w14:textId="77777777" w:rsidR="00045A83" w:rsidRDefault="00053949">
      <w:pPr>
        <w:numPr>
          <w:ilvl w:val="0"/>
          <w:numId w:val="44"/>
        </w:numPr>
      </w:pPr>
      <w:r>
        <w:t>range of DOC in each event: Table 19</w:t>
      </w:r>
    </w:p>
    <w:p w14:paraId="6C503818" w14:textId="77777777" w:rsidR="00045A83" w:rsidRDefault="00053949">
      <w:r>
        <w:t> </w:t>
      </w:r>
    </w:p>
    <w:p w14:paraId="5C84F497" w14:textId="77777777" w:rsidR="00045A83" w:rsidRDefault="00053949" w:rsidP="00E131BD">
      <w:pPr>
        <w:spacing w:line="240" w:lineRule="auto"/>
      </w:pPr>
      <w:r>
        <w:t xml:space="preserve">Table 19: </w:t>
      </w:r>
      <w:r>
        <w:rPr>
          <w:i/>
        </w:rPr>
        <w:t>Summary of DOC changes within stormflow response to precipitation events 10-12 across the LWSA.</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14:paraId="598DEAC0" w14:textId="77777777">
        <w:tc>
          <w:tcPr>
            <w:tcW w:w="0" w:type="auto"/>
            <w:tcBorders>
              <w:bottom w:val="single" w:sz="0" w:space="0" w:color="auto"/>
            </w:tcBorders>
            <w:vAlign w:val="bottom"/>
          </w:tcPr>
          <w:p w14:paraId="73A83911" w14:textId="77777777" w:rsidR="00045A83" w:rsidRDefault="00053949" w:rsidP="00E131BD">
            <w:pPr>
              <w:spacing w:line="240" w:lineRule="auto"/>
            </w:pPr>
            <w:r>
              <w:t>site</w:t>
            </w:r>
          </w:p>
        </w:tc>
        <w:tc>
          <w:tcPr>
            <w:tcW w:w="0" w:type="auto"/>
            <w:tcBorders>
              <w:bottom w:val="single" w:sz="0" w:space="0" w:color="auto"/>
            </w:tcBorders>
            <w:vAlign w:val="bottom"/>
          </w:tcPr>
          <w:p w14:paraId="17A236D1" w14:textId="77777777" w:rsidR="00045A83" w:rsidRDefault="00053949" w:rsidP="00E131BD">
            <w:pPr>
              <w:spacing w:line="240" w:lineRule="auto"/>
              <w:jc w:val="right"/>
            </w:pPr>
            <w:r>
              <w:t>lowest DOC in stormflow (mg/L)</w:t>
            </w:r>
          </w:p>
        </w:tc>
        <w:tc>
          <w:tcPr>
            <w:tcW w:w="0" w:type="auto"/>
            <w:tcBorders>
              <w:bottom w:val="single" w:sz="0" w:space="0" w:color="auto"/>
            </w:tcBorders>
            <w:vAlign w:val="bottom"/>
          </w:tcPr>
          <w:p w14:paraId="451DAA4C" w14:textId="77777777" w:rsidR="00045A83" w:rsidRDefault="00053949" w:rsidP="00E131BD">
            <w:pPr>
              <w:spacing w:line="240" w:lineRule="auto"/>
              <w:jc w:val="right"/>
            </w:pPr>
            <w:r>
              <w:t>highest DOC in stormflow (mg/L)</w:t>
            </w:r>
          </w:p>
        </w:tc>
        <w:tc>
          <w:tcPr>
            <w:tcW w:w="0" w:type="auto"/>
            <w:tcBorders>
              <w:bottom w:val="single" w:sz="0" w:space="0" w:color="auto"/>
            </w:tcBorders>
            <w:vAlign w:val="bottom"/>
          </w:tcPr>
          <w:p w14:paraId="1E1AEC32" w14:textId="77777777" w:rsidR="00045A83" w:rsidRDefault="00053949" w:rsidP="00E131BD">
            <w:pPr>
              <w:spacing w:line="240" w:lineRule="auto"/>
              <w:jc w:val="right"/>
            </w:pPr>
            <w:r>
              <w:t>smallest change in DOC (mg/L)</w:t>
            </w:r>
          </w:p>
        </w:tc>
        <w:tc>
          <w:tcPr>
            <w:tcW w:w="0" w:type="auto"/>
            <w:tcBorders>
              <w:bottom w:val="single" w:sz="0" w:space="0" w:color="auto"/>
            </w:tcBorders>
            <w:vAlign w:val="bottom"/>
          </w:tcPr>
          <w:p w14:paraId="09E3F1B1" w14:textId="77777777" w:rsidR="00045A83" w:rsidRDefault="00053949" w:rsidP="00E131BD">
            <w:pPr>
              <w:spacing w:line="240" w:lineRule="auto"/>
              <w:jc w:val="right"/>
            </w:pPr>
            <w:r>
              <w:t>largest change in DOC (mg/L)</w:t>
            </w:r>
          </w:p>
        </w:tc>
        <w:tc>
          <w:tcPr>
            <w:tcW w:w="0" w:type="auto"/>
            <w:tcBorders>
              <w:bottom w:val="single" w:sz="0" w:space="0" w:color="auto"/>
            </w:tcBorders>
            <w:vAlign w:val="bottom"/>
          </w:tcPr>
          <w:p w14:paraId="08BBB745" w14:textId="77777777" w:rsidR="00045A83" w:rsidRDefault="00053949" w:rsidP="00E131BD">
            <w:pPr>
              <w:spacing w:line="240" w:lineRule="auto"/>
              <w:jc w:val="right"/>
            </w:pPr>
            <w:r>
              <w:t>smallest difference in DOC during stormflow (%)</w:t>
            </w:r>
          </w:p>
        </w:tc>
        <w:tc>
          <w:tcPr>
            <w:tcW w:w="0" w:type="auto"/>
            <w:tcBorders>
              <w:bottom w:val="single" w:sz="0" w:space="0" w:color="auto"/>
            </w:tcBorders>
            <w:vAlign w:val="bottom"/>
          </w:tcPr>
          <w:p w14:paraId="24728CBD" w14:textId="77777777" w:rsidR="00045A83" w:rsidRDefault="00053949" w:rsidP="00E131BD">
            <w:pPr>
              <w:spacing w:line="240" w:lineRule="auto"/>
              <w:jc w:val="right"/>
            </w:pPr>
            <w:r>
              <w:t>largest difference in DOC during stormflow (%)</w:t>
            </w:r>
          </w:p>
        </w:tc>
      </w:tr>
      <w:tr w:rsidR="00045A83" w14:paraId="38D8C97C" w14:textId="77777777">
        <w:tc>
          <w:tcPr>
            <w:tcW w:w="0" w:type="auto"/>
          </w:tcPr>
          <w:p w14:paraId="3473BB84" w14:textId="77777777" w:rsidR="00045A83" w:rsidRDefault="00053949" w:rsidP="00E131BD">
            <w:pPr>
              <w:spacing w:line="240" w:lineRule="auto"/>
            </w:pPr>
            <w:r>
              <w:t>Weeks</w:t>
            </w:r>
          </w:p>
        </w:tc>
        <w:tc>
          <w:tcPr>
            <w:tcW w:w="0" w:type="auto"/>
          </w:tcPr>
          <w:p w14:paraId="56ED82C8" w14:textId="77777777" w:rsidR="00045A83" w:rsidRDefault="00053949" w:rsidP="00E131BD">
            <w:pPr>
              <w:spacing w:line="240" w:lineRule="auto"/>
              <w:jc w:val="right"/>
            </w:pPr>
            <w:r>
              <w:t>7.4</w:t>
            </w:r>
          </w:p>
        </w:tc>
        <w:tc>
          <w:tcPr>
            <w:tcW w:w="0" w:type="auto"/>
          </w:tcPr>
          <w:p w14:paraId="70BF0599" w14:textId="77777777" w:rsidR="00045A83" w:rsidRDefault="00053949" w:rsidP="00E131BD">
            <w:pPr>
              <w:spacing w:line="240" w:lineRule="auto"/>
              <w:jc w:val="right"/>
            </w:pPr>
            <w:r>
              <w:t>16.1</w:t>
            </w:r>
          </w:p>
        </w:tc>
        <w:tc>
          <w:tcPr>
            <w:tcW w:w="0" w:type="auto"/>
          </w:tcPr>
          <w:p w14:paraId="6B46C1B4" w14:textId="77777777" w:rsidR="00045A83" w:rsidRDefault="00053949" w:rsidP="00E131BD">
            <w:pPr>
              <w:spacing w:line="240" w:lineRule="auto"/>
              <w:jc w:val="right"/>
            </w:pPr>
            <w:r>
              <w:t>1.6</w:t>
            </w:r>
          </w:p>
        </w:tc>
        <w:tc>
          <w:tcPr>
            <w:tcW w:w="0" w:type="auto"/>
          </w:tcPr>
          <w:p w14:paraId="148211CD" w14:textId="77777777" w:rsidR="00045A83" w:rsidRDefault="00053949" w:rsidP="00E131BD">
            <w:pPr>
              <w:spacing w:line="240" w:lineRule="auto"/>
              <w:jc w:val="right"/>
            </w:pPr>
            <w:r>
              <w:t>6.4</w:t>
            </w:r>
          </w:p>
        </w:tc>
        <w:tc>
          <w:tcPr>
            <w:tcW w:w="0" w:type="auto"/>
          </w:tcPr>
          <w:p w14:paraId="5CF19F3E" w14:textId="77777777" w:rsidR="00045A83" w:rsidRDefault="00053949" w:rsidP="00E131BD">
            <w:pPr>
              <w:spacing w:line="240" w:lineRule="auto"/>
              <w:jc w:val="right"/>
            </w:pPr>
            <w:r>
              <w:t>16.3</w:t>
            </w:r>
          </w:p>
        </w:tc>
        <w:tc>
          <w:tcPr>
            <w:tcW w:w="0" w:type="auto"/>
          </w:tcPr>
          <w:p w14:paraId="3C76E916" w14:textId="77777777" w:rsidR="00045A83" w:rsidRDefault="00053949" w:rsidP="00E131BD">
            <w:pPr>
              <w:spacing w:line="240" w:lineRule="auto"/>
              <w:jc w:val="right"/>
            </w:pPr>
            <w:r>
              <w:t>49.8</w:t>
            </w:r>
          </w:p>
        </w:tc>
      </w:tr>
      <w:tr w:rsidR="00045A83" w14:paraId="7A7126EC" w14:textId="77777777">
        <w:tc>
          <w:tcPr>
            <w:tcW w:w="0" w:type="auto"/>
          </w:tcPr>
          <w:p w14:paraId="6FB66160" w14:textId="77777777" w:rsidR="00045A83" w:rsidRDefault="00053949" w:rsidP="00E131BD">
            <w:pPr>
              <w:spacing w:line="240" w:lineRule="auto"/>
            </w:pPr>
            <w:proofErr w:type="spellStart"/>
            <w:r>
              <w:t>ChrisCrk</w:t>
            </w:r>
            <w:proofErr w:type="spellEnd"/>
          </w:p>
        </w:tc>
        <w:tc>
          <w:tcPr>
            <w:tcW w:w="0" w:type="auto"/>
          </w:tcPr>
          <w:p w14:paraId="42C29D15" w14:textId="77777777" w:rsidR="00045A83" w:rsidRDefault="00053949" w:rsidP="00E131BD">
            <w:pPr>
              <w:spacing w:line="240" w:lineRule="auto"/>
              <w:jc w:val="right"/>
            </w:pPr>
            <w:r>
              <w:t>2.6</w:t>
            </w:r>
          </w:p>
        </w:tc>
        <w:tc>
          <w:tcPr>
            <w:tcW w:w="0" w:type="auto"/>
          </w:tcPr>
          <w:p w14:paraId="3F10F630" w14:textId="77777777" w:rsidR="00045A83" w:rsidRDefault="00053949" w:rsidP="00E131BD">
            <w:pPr>
              <w:spacing w:line="240" w:lineRule="auto"/>
              <w:jc w:val="right"/>
            </w:pPr>
            <w:r>
              <w:t>6.7</w:t>
            </w:r>
          </w:p>
        </w:tc>
        <w:tc>
          <w:tcPr>
            <w:tcW w:w="0" w:type="auto"/>
          </w:tcPr>
          <w:p w14:paraId="08C154D3" w14:textId="77777777" w:rsidR="00045A83" w:rsidRDefault="00053949" w:rsidP="00E131BD">
            <w:pPr>
              <w:spacing w:line="240" w:lineRule="auto"/>
              <w:jc w:val="right"/>
            </w:pPr>
            <w:r>
              <w:t>2.2</w:t>
            </w:r>
          </w:p>
        </w:tc>
        <w:tc>
          <w:tcPr>
            <w:tcW w:w="0" w:type="auto"/>
          </w:tcPr>
          <w:p w14:paraId="7BDFDDC4" w14:textId="77777777" w:rsidR="00045A83" w:rsidRDefault="00053949" w:rsidP="00E131BD">
            <w:pPr>
              <w:spacing w:line="240" w:lineRule="auto"/>
              <w:jc w:val="right"/>
            </w:pPr>
            <w:r>
              <w:t>3.9</w:t>
            </w:r>
          </w:p>
        </w:tc>
        <w:tc>
          <w:tcPr>
            <w:tcW w:w="0" w:type="auto"/>
          </w:tcPr>
          <w:p w14:paraId="564BB478" w14:textId="77777777" w:rsidR="00045A83" w:rsidRDefault="00053949" w:rsidP="00E131BD">
            <w:pPr>
              <w:spacing w:line="240" w:lineRule="auto"/>
              <w:jc w:val="right"/>
            </w:pPr>
            <w:r>
              <w:t>60.1</w:t>
            </w:r>
          </w:p>
        </w:tc>
        <w:tc>
          <w:tcPr>
            <w:tcW w:w="0" w:type="auto"/>
          </w:tcPr>
          <w:p w14:paraId="31573AA2" w14:textId="77777777" w:rsidR="00045A83" w:rsidRDefault="00053949" w:rsidP="00E131BD">
            <w:pPr>
              <w:spacing w:line="240" w:lineRule="auto"/>
              <w:jc w:val="right"/>
            </w:pPr>
            <w:r>
              <w:t>82.0</w:t>
            </w:r>
          </w:p>
        </w:tc>
      </w:tr>
      <w:tr w:rsidR="00045A83" w14:paraId="0AA5CFA4" w14:textId="77777777">
        <w:tc>
          <w:tcPr>
            <w:tcW w:w="0" w:type="auto"/>
          </w:tcPr>
          <w:p w14:paraId="61EF3646" w14:textId="77777777" w:rsidR="00045A83" w:rsidRDefault="00053949" w:rsidP="00E131BD">
            <w:pPr>
              <w:spacing w:line="240" w:lineRule="auto"/>
            </w:pPr>
            <w:proofErr w:type="spellStart"/>
            <w:r>
              <w:t>LeechHead</w:t>
            </w:r>
            <w:proofErr w:type="spellEnd"/>
          </w:p>
        </w:tc>
        <w:tc>
          <w:tcPr>
            <w:tcW w:w="0" w:type="auto"/>
          </w:tcPr>
          <w:p w14:paraId="31021617" w14:textId="77777777" w:rsidR="00045A83" w:rsidRDefault="00053949" w:rsidP="00E131BD">
            <w:pPr>
              <w:spacing w:line="240" w:lineRule="auto"/>
              <w:jc w:val="right"/>
            </w:pPr>
            <w:r>
              <w:t>5.7</w:t>
            </w:r>
          </w:p>
        </w:tc>
        <w:tc>
          <w:tcPr>
            <w:tcW w:w="0" w:type="auto"/>
          </w:tcPr>
          <w:p w14:paraId="38163118" w14:textId="77777777" w:rsidR="00045A83" w:rsidRDefault="00053949" w:rsidP="00E131BD">
            <w:pPr>
              <w:spacing w:line="240" w:lineRule="auto"/>
              <w:jc w:val="right"/>
            </w:pPr>
            <w:r>
              <w:t>8.1</w:t>
            </w:r>
          </w:p>
        </w:tc>
        <w:tc>
          <w:tcPr>
            <w:tcW w:w="0" w:type="auto"/>
          </w:tcPr>
          <w:p w14:paraId="46663D29" w14:textId="77777777" w:rsidR="00045A83" w:rsidRDefault="00053949" w:rsidP="00E131BD">
            <w:pPr>
              <w:spacing w:line="240" w:lineRule="auto"/>
              <w:jc w:val="right"/>
            </w:pPr>
            <w:r>
              <w:t>1.4</w:t>
            </w:r>
          </w:p>
        </w:tc>
        <w:tc>
          <w:tcPr>
            <w:tcW w:w="0" w:type="auto"/>
          </w:tcPr>
          <w:p w14:paraId="5B4526C2" w14:textId="77777777" w:rsidR="00045A83" w:rsidRDefault="00053949" w:rsidP="00E131BD">
            <w:pPr>
              <w:spacing w:line="240" w:lineRule="auto"/>
              <w:jc w:val="right"/>
            </w:pPr>
            <w:r>
              <w:t>2.0</w:t>
            </w:r>
          </w:p>
        </w:tc>
        <w:tc>
          <w:tcPr>
            <w:tcW w:w="0" w:type="auto"/>
          </w:tcPr>
          <w:p w14:paraId="06ECCAA7" w14:textId="77777777" w:rsidR="00045A83" w:rsidRDefault="00053949" w:rsidP="00E131BD">
            <w:pPr>
              <w:spacing w:line="240" w:lineRule="auto"/>
              <w:jc w:val="right"/>
            </w:pPr>
            <w:r>
              <w:t>18.2</w:t>
            </w:r>
          </w:p>
        </w:tc>
        <w:tc>
          <w:tcPr>
            <w:tcW w:w="0" w:type="auto"/>
          </w:tcPr>
          <w:p w14:paraId="45272AE8" w14:textId="77777777" w:rsidR="00045A83" w:rsidRDefault="00053949" w:rsidP="00E131BD">
            <w:pPr>
              <w:spacing w:line="240" w:lineRule="auto"/>
              <w:jc w:val="right"/>
            </w:pPr>
            <w:r>
              <w:t>29.5</w:t>
            </w:r>
          </w:p>
        </w:tc>
      </w:tr>
      <w:tr w:rsidR="00045A83" w14:paraId="54B4B49A" w14:textId="77777777">
        <w:tc>
          <w:tcPr>
            <w:tcW w:w="0" w:type="auto"/>
          </w:tcPr>
          <w:p w14:paraId="161B7363" w14:textId="77777777" w:rsidR="00045A83" w:rsidRDefault="00053949" w:rsidP="00E131BD">
            <w:pPr>
              <w:spacing w:line="240" w:lineRule="auto"/>
            </w:pPr>
            <w:proofErr w:type="spellStart"/>
            <w:r>
              <w:t>CraggCrk</w:t>
            </w:r>
            <w:proofErr w:type="spellEnd"/>
          </w:p>
        </w:tc>
        <w:tc>
          <w:tcPr>
            <w:tcW w:w="0" w:type="auto"/>
          </w:tcPr>
          <w:p w14:paraId="36266845" w14:textId="77777777" w:rsidR="00045A83" w:rsidRDefault="00053949" w:rsidP="00E131BD">
            <w:pPr>
              <w:spacing w:line="240" w:lineRule="auto"/>
              <w:jc w:val="right"/>
            </w:pPr>
            <w:r>
              <w:t>3.5</w:t>
            </w:r>
          </w:p>
        </w:tc>
        <w:tc>
          <w:tcPr>
            <w:tcW w:w="0" w:type="auto"/>
          </w:tcPr>
          <w:p w14:paraId="7A7AE798" w14:textId="77777777" w:rsidR="00045A83" w:rsidRDefault="00053949" w:rsidP="00E131BD">
            <w:pPr>
              <w:spacing w:line="240" w:lineRule="auto"/>
              <w:jc w:val="right"/>
            </w:pPr>
            <w:r>
              <w:t>6.8</w:t>
            </w:r>
          </w:p>
        </w:tc>
        <w:tc>
          <w:tcPr>
            <w:tcW w:w="0" w:type="auto"/>
          </w:tcPr>
          <w:p w14:paraId="5813ABD4" w14:textId="77777777" w:rsidR="00045A83" w:rsidRDefault="00053949" w:rsidP="00E131BD">
            <w:pPr>
              <w:spacing w:line="240" w:lineRule="auto"/>
              <w:jc w:val="right"/>
            </w:pPr>
            <w:r>
              <w:t>2.7</w:t>
            </w:r>
          </w:p>
        </w:tc>
        <w:tc>
          <w:tcPr>
            <w:tcW w:w="0" w:type="auto"/>
          </w:tcPr>
          <w:p w14:paraId="05B3B65E" w14:textId="77777777" w:rsidR="00045A83" w:rsidRDefault="00053949" w:rsidP="00E131BD">
            <w:pPr>
              <w:spacing w:line="240" w:lineRule="auto"/>
              <w:jc w:val="right"/>
            </w:pPr>
            <w:r>
              <w:t>3.2</w:t>
            </w:r>
          </w:p>
        </w:tc>
        <w:tc>
          <w:tcPr>
            <w:tcW w:w="0" w:type="auto"/>
          </w:tcPr>
          <w:p w14:paraId="5A67D929" w14:textId="77777777" w:rsidR="00045A83" w:rsidRDefault="00053949" w:rsidP="00E131BD">
            <w:pPr>
              <w:spacing w:line="240" w:lineRule="auto"/>
              <w:jc w:val="right"/>
            </w:pPr>
            <w:r>
              <w:t>53.0</w:t>
            </w:r>
          </w:p>
        </w:tc>
        <w:tc>
          <w:tcPr>
            <w:tcW w:w="0" w:type="auto"/>
          </w:tcPr>
          <w:p w14:paraId="5D02EFC1" w14:textId="77777777" w:rsidR="00045A83" w:rsidRDefault="00053949" w:rsidP="00E131BD">
            <w:pPr>
              <w:spacing w:line="240" w:lineRule="auto"/>
              <w:jc w:val="right"/>
            </w:pPr>
            <w:r>
              <w:t>63.1</w:t>
            </w:r>
          </w:p>
        </w:tc>
      </w:tr>
      <w:tr w:rsidR="00045A83" w14:paraId="3C79134F" w14:textId="77777777">
        <w:tc>
          <w:tcPr>
            <w:tcW w:w="0" w:type="auto"/>
          </w:tcPr>
          <w:p w14:paraId="33814A98" w14:textId="77777777" w:rsidR="00045A83" w:rsidRDefault="00053949" w:rsidP="00E131BD">
            <w:pPr>
              <w:spacing w:line="240" w:lineRule="auto"/>
            </w:pPr>
            <w:proofErr w:type="spellStart"/>
            <w:r>
              <w:t>WestLeech</w:t>
            </w:r>
            <w:proofErr w:type="spellEnd"/>
          </w:p>
        </w:tc>
        <w:tc>
          <w:tcPr>
            <w:tcW w:w="0" w:type="auto"/>
          </w:tcPr>
          <w:p w14:paraId="02176A1C" w14:textId="77777777" w:rsidR="00045A83" w:rsidRDefault="00053949" w:rsidP="00E131BD">
            <w:pPr>
              <w:spacing w:line="240" w:lineRule="auto"/>
              <w:jc w:val="right"/>
            </w:pPr>
            <w:r>
              <w:t>3.7</w:t>
            </w:r>
          </w:p>
        </w:tc>
        <w:tc>
          <w:tcPr>
            <w:tcW w:w="0" w:type="auto"/>
          </w:tcPr>
          <w:p w14:paraId="574E732F" w14:textId="77777777" w:rsidR="00045A83" w:rsidRDefault="00053949" w:rsidP="00E131BD">
            <w:pPr>
              <w:spacing w:line="240" w:lineRule="auto"/>
              <w:jc w:val="right"/>
            </w:pPr>
            <w:r>
              <w:t>9.5</w:t>
            </w:r>
          </w:p>
        </w:tc>
        <w:tc>
          <w:tcPr>
            <w:tcW w:w="0" w:type="auto"/>
          </w:tcPr>
          <w:p w14:paraId="77A5C90F" w14:textId="77777777" w:rsidR="00045A83" w:rsidRDefault="00053949" w:rsidP="00E131BD">
            <w:pPr>
              <w:spacing w:line="240" w:lineRule="auto"/>
              <w:jc w:val="right"/>
            </w:pPr>
            <w:r>
              <w:t>5.8</w:t>
            </w:r>
          </w:p>
        </w:tc>
        <w:tc>
          <w:tcPr>
            <w:tcW w:w="0" w:type="auto"/>
          </w:tcPr>
          <w:p w14:paraId="2E1F4660" w14:textId="77777777" w:rsidR="00045A83" w:rsidRDefault="00053949" w:rsidP="00E131BD">
            <w:pPr>
              <w:spacing w:line="240" w:lineRule="auto"/>
              <w:jc w:val="right"/>
            </w:pPr>
            <w:r>
              <w:t>5.8</w:t>
            </w:r>
          </w:p>
        </w:tc>
        <w:tc>
          <w:tcPr>
            <w:tcW w:w="0" w:type="auto"/>
          </w:tcPr>
          <w:p w14:paraId="00DBA985" w14:textId="77777777" w:rsidR="00045A83" w:rsidRDefault="00053949" w:rsidP="00E131BD">
            <w:pPr>
              <w:spacing w:line="240" w:lineRule="auto"/>
              <w:jc w:val="right"/>
            </w:pPr>
            <w:r>
              <w:t>87.1</w:t>
            </w:r>
          </w:p>
        </w:tc>
        <w:tc>
          <w:tcPr>
            <w:tcW w:w="0" w:type="auto"/>
          </w:tcPr>
          <w:p w14:paraId="0603023A" w14:textId="77777777" w:rsidR="00045A83" w:rsidRDefault="00053949" w:rsidP="00E131BD">
            <w:pPr>
              <w:spacing w:line="240" w:lineRule="auto"/>
              <w:jc w:val="right"/>
            </w:pPr>
            <w:r>
              <w:t>87.1</w:t>
            </w:r>
          </w:p>
        </w:tc>
      </w:tr>
      <w:tr w:rsidR="00045A83" w14:paraId="3FE63133" w14:textId="77777777">
        <w:tc>
          <w:tcPr>
            <w:tcW w:w="0" w:type="auto"/>
          </w:tcPr>
          <w:p w14:paraId="0BE6916E" w14:textId="77777777" w:rsidR="00045A83" w:rsidRDefault="00053949" w:rsidP="00E131BD">
            <w:pPr>
              <w:spacing w:line="240" w:lineRule="auto"/>
            </w:pPr>
            <w:r>
              <w:t>Tunnel</w:t>
            </w:r>
          </w:p>
        </w:tc>
        <w:tc>
          <w:tcPr>
            <w:tcW w:w="0" w:type="auto"/>
          </w:tcPr>
          <w:p w14:paraId="2765E761" w14:textId="77777777" w:rsidR="00045A83" w:rsidRDefault="00053949" w:rsidP="00E131BD">
            <w:pPr>
              <w:spacing w:line="240" w:lineRule="auto"/>
              <w:jc w:val="right"/>
            </w:pPr>
            <w:r>
              <w:t>3.7</w:t>
            </w:r>
          </w:p>
        </w:tc>
        <w:tc>
          <w:tcPr>
            <w:tcW w:w="0" w:type="auto"/>
          </w:tcPr>
          <w:p w14:paraId="0B6A337B" w14:textId="77777777" w:rsidR="00045A83" w:rsidRDefault="00053949" w:rsidP="00E131BD">
            <w:pPr>
              <w:spacing w:line="240" w:lineRule="auto"/>
              <w:jc w:val="right"/>
            </w:pPr>
            <w:r>
              <w:t>5.6</w:t>
            </w:r>
          </w:p>
        </w:tc>
        <w:tc>
          <w:tcPr>
            <w:tcW w:w="0" w:type="auto"/>
          </w:tcPr>
          <w:p w14:paraId="0445B4DA" w14:textId="77777777" w:rsidR="00045A83" w:rsidRDefault="00053949" w:rsidP="00E131BD">
            <w:pPr>
              <w:spacing w:line="240" w:lineRule="auto"/>
              <w:jc w:val="right"/>
            </w:pPr>
            <w:r>
              <w:t>2.0</w:t>
            </w:r>
          </w:p>
        </w:tc>
        <w:tc>
          <w:tcPr>
            <w:tcW w:w="0" w:type="auto"/>
          </w:tcPr>
          <w:p w14:paraId="0137C765" w14:textId="77777777" w:rsidR="00045A83" w:rsidRDefault="00053949" w:rsidP="00E131BD">
            <w:pPr>
              <w:spacing w:line="240" w:lineRule="auto"/>
              <w:jc w:val="right"/>
            </w:pPr>
            <w:r>
              <w:t>2.0</w:t>
            </w:r>
          </w:p>
        </w:tc>
        <w:tc>
          <w:tcPr>
            <w:tcW w:w="0" w:type="auto"/>
          </w:tcPr>
          <w:p w14:paraId="53E92A02" w14:textId="77777777" w:rsidR="00045A83" w:rsidRDefault="00053949" w:rsidP="00E131BD">
            <w:pPr>
              <w:spacing w:line="240" w:lineRule="auto"/>
              <w:jc w:val="right"/>
            </w:pPr>
            <w:r>
              <w:t>42.5</w:t>
            </w:r>
          </w:p>
        </w:tc>
        <w:tc>
          <w:tcPr>
            <w:tcW w:w="0" w:type="auto"/>
          </w:tcPr>
          <w:p w14:paraId="32FD7109" w14:textId="77777777" w:rsidR="00045A83" w:rsidRDefault="00053949" w:rsidP="00E131BD">
            <w:pPr>
              <w:spacing w:line="240" w:lineRule="auto"/>
              <w:jc w:val="right"/>
            </w:pPr>
            <w:r>
              <w:t>42.5</w:t>
            </w:r>
          </w:p>
        </w:tc>
      </w:tr>
    </w:tbl>
    <w:p w14:paraId="7CFA3D93" w14:textId="77777777" w:rsidR="00045A83" w:rsidRDefault="00053949">
      <w:r>
        <w:t> </w:t>
      </w:r>
    </w:p>
    <w:p w14:paraId="27193E9E" w14:textId="77777777" w:rsidR="00045A83" w:rsidRDefault="00053949" w:rsidP="00E131BD">
      <w:pPr>
        <w:spacing w:line="240" w:lineRule="auto"/>
      </w:pPr>
      <w:r>
        <w:rPr>
          <w:noProof/>
        </w:rPr>
        <w:lastRenderedPageBreak/>
        <w:drawing>
          <wp:inline distT="0" distB="0" distL="0" distR="0" wp14:anchorId="65C81774" wp14:editId="4838A37E">
            <wp:extent cx="5943600" cy="5943600"/>
            <wp:effectExtent l="0" t="0" r="0" b="0"/>
            <wp:docPr id="24" name="Picture" descr="Figure 24: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0E8403F3" w14:textId="77777777" w:rsidR="00045A83" w:rsidRDefault="00053949" w:rsidP="00E131BD">
      <w:pPr>
        <w:spacing w:line="240" w:lineRule="auto"/>
      </w:pPr>
      <w:r>
        <w:t xml:space="preserve">Figure 24:  </w:t>
      </w:r>
      <w:r>
        <w:rPr>
          <w:i/>
        </w:rPr>
        <w:t>Stage and samples collected for the subset of samples collected over rain events 9-12, highlighting samples with maximum and minimum DOC concentrations for each rain event and collection period.</w:t>
      </w:r>
    </w:p>
    <w:p w14:paraId="79983EDD" w14:textId="77777777" w:rsidR="00045A83" w:rsidRDefault="00053949">
      <w:r>
        <w:t> </w:t>
      </w:r>
    </w:p>
    <w:p w14:paraId="60B0B053" w14:textId="77777777" w:rsidR="00045A83" w:rsidRDefault="00053949">
      <w:pPr>
        <w:pStyle w:val="Heading3"/>
      </w:pPr>
      <w:bookmarkStart w:id="299" w:name="_Toc45753412"/>
      <w:r>
        <w:lastRenderedPageBreak/>
        <w:t>Discussion</w:t>
      </w:r>
      <w:bookmarkEnd w:id="299"/>
    </w:p>
    <w:p w14:paraId="75694CB8" w14:textId="77777777" w:rsidR="00045A83" w:rsidRDefault="00053949">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63B1369D" w14:textId="77777777" w:rsidR="00045A83" w:rsidRDefault="00053949">
      <w:pPr>
        <w:pStyle w:val="Heading3"/>
      </w:pPr>
      <w:bookmarkStart w:id="300" w:name="conculsions"/>
      <w:bookmarkStart w:id="301" w:name="_Toc45753413"/>
      <w:proofErr w:type="spellStart"/>
      <w:r>
        <w:t>Conculsions</w:t>
      </w:r>
      <w:bookmarkEnd w:id="300"/>
      <w:bookmarkEnd w:id="301"/>
      <w:proofErr w:type="spellEnd"/>
    </w:p>
    <w:p w14:paraId="208903F9" w14:textId="77777777" w:rsidR="00045A83" w:rsidRDefault="00053949">
      <w:pPr>
        <w:pStyle w:val="Heading2"/>
      </w:pPr>
      <w:bookmarkStart w:id="302" w:name="X452ae66e8a8d6d65f242c2a1cc1d90fa2cc73d7"/>
      <w:bookmarkStart w:id="303" w:name="_Toc45753414"/>
      <w:r>
        <w:lastRenderedPageBreak/>
        <w:t>Watershed characteristics as predictors for DOC and NOM</w:t>
      </w:r>
      <w:bookmarkEnd w:id="302"/>
      <w:bookmarkEnd w:id="303"/>
    </w:p>
    <w:p w14:paraId="436A2041" w14:textId="77777777" w:rsidR="00045A83" w:rsidRDefault="00053949">
      <w:pPr>
        <w:pStyle w:val="Heading3"/>
      </w:pPr>
      <w:bookmarkStart w:id="304" w:name="introduction"/>
      <w:bookmarkStart w:id="305" w:name="_Toc45753415"/>
      <w:r>
        <w:t>Introduction</w:t>
      </w:r>
      <w:bookmarkEnd w:id="304"/>
      <w:bookmarkEnd w:id="305"/>
    </w:p>
    <w:p w14:paraId="59642B50" w14:textId="77777777" w:rsidR="00045A83" w:rsidRDefault="00053949">
      <w:pPr>
        <w:pStyle w:val="Heading4"/>
      </w:pPr>
      <w:bookmarkStart w:id="306" w:name="random-forests"/>
      <w:bookmarkStart w:id="307" w:name="_Toc45753416"/>
      <w:r>
        <w:t>Random Forests</w:t>
      </w:r>
      <w:bookmarkEnd w:id="306"/>
      <w:bookmarkEnd w:id="307"/>
    </w:p>
    <w:p w14:paraId="72DE83C3" w14:textId="77777777" w:rsidR="00045A83" w:rsidRDefault="00053949">
      <w:r>
        <w:t>A collection of decision trees is a Random Forest, which play an important role for both predictive modeling and inference purposes.</w:t>
      </w:r>
    </w:p>
    <w:p w14:paraId="5D71B8AA" w14:textId="77777777" w:rsidR="00045A83" w:rsidRDefault="00053949">
      <w:r>
        <w:t xml:space="preserve">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EC63017" w14:textId="77777777" w:rsidR="00045A83" w:rsidRDefault="00053949">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442FD67F" w14:textId="77777777" w:rsidR="00045A83" w:rsidRDefault="00053949">
      <w:r>
        <w:t>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7A448E97" w14:textId="77777777" w:rsidR="00045A83" w:rsidRDefault="00053949">
      <w:r>
        <w:lastRenderedPageBreak/>
        <w:t xml:space="preserve">The relative importance of each feature is determined by assessing the accuracy of how well the </w:t>
      </w:r>
      <w:proofErr w:type="spellStart"/>
      <w:r>
        <w:t>predictant</w:t>
      </w:r>
      <w:proofErr w:type="spellEnd"/>
      <w:r>
        <w:t xml:space="preserve"> variable is anticipated in the absence of that feature.</w:t>
      </w:r>
    </w:p>
    <w:p w14:paraId="331F297F" w14:textId="77777777" w:rsidR="00045A83" w:rsidRDefault="00053949">
      <w:r>
        <w:t xml:space="preserve">The R package </w:t>
      </w:r>
      <w:proofErr w:type="spellStart"/>
      <w:r>
        <w:t>RandomForest</w:t>
      </w:r>
      <w:proofErr w:type="spellEnd"/>
      <w:r>
        <w:t xml:space="preserve"> was built on </w:t>
      </w:r>
      <w:proofErr w:type="spellStart"/>
      <w:r>
        <w:t>Breiman’s</w:t>
      </w:r>
      <w:proofErr w:type="spellEnd"/>
      <w:r>
        <w:t xml:space="preserve"> Random Forests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w:t>
      </w:r>
    </w:p>
    <w:p w14:paraId="4D87C3AE" w14:textId="77777777" w:rsidR="00045A83" w:rsidRDefault="00053949">
      <w:pPr>
        <w:numPr>
          <w:ilvl w:val="0"/>
          <w:numId w:val="45"/>
        </w:numPr>
      </w:pPr>
      <w:r>
        <w:t>ref: (</w:t>
      </w:r>
      <w:proofErr w:type="spellStart"/>
      <w:r>
        <w:t>Breiman</w:t>
      </w:r>
      <w:proofErr w:type="spellEnd"/>
      <w:r>
        <w:t xml:space="preserve"> </w:t>
      </w:r>
      <w:hyperlink w:anchor="ref-Breiman2001">
        <w:r>
          <w:rPr>
            <w:rStyle w:val="Hyperlink"/>
          </w:rPr>
          <w:t>2001</w:t>
        </w:r>
      </w:hyperlink>
      <w:r>
        <w:t>)</w:t>
      </w:r>
    </w:p>
    <w:p w14:paraId="6C6ABC2E" w14:textId="77777777" w:rsidR="00045A83" w:rsidRDefault="00053949">
      <w:pPr>
        <w:pStyle w:val="Heading3"/>
      </w:pPr>
      <w:bookmarkStart w:id="308" w:name="methods"/>
      <w:bookmarkStart w:id="309" w:name="_Toc45753417"/>
      <w:r>
        <w:t>Methods</w:t>
      </w:r>
      <w:bookmarkEnd w:id="308"/>
      <w:bookmarkEnd w:id="309"/>
    </w:p>
    <w:p w14:paraId="55C225F9" w14:textId="77777777" w:rsidR="00045A83" w:rsidRDefault="00053949">
      <w:r>
        <w:t>__*add__</w:t>
      </w:r>
    </w:p>
    <w:p w14:paraId="1437A5A4" w14:textId="77777777" w:rsidR="00045A83" w:rsidRDefault="00053949">
      <w:pPr>
        <w:pStyle w:val="Heading3"/>
      </w:pPr>
      <w:bookmarkStart w:id="310" w:name="results"/>
      <w:bookmarkStart w:id="311" w:name="_Toc45753418"/>
      <w:r>
        <w:t>Results</w:t>
      </w:r>
      <w:bookmarkEnd w:id="310"/>
      <w:bookmarkEnd w:id="311"/>
    </w:p>
    <w:p w14:paraId="35DA326F" w14:textId="77777777" w:rsidR="00045A83" w:rsidRDefault="00053949">
      <w:r>
        <w:rPr>
          <w:b/>
          <w:i/>
        </w:rPr>
        <w:t>Note:</w:t>
      </w:r>
      <w:r>
        <w:t xml:space="preserve"> these results are based only on the LWSA monitoring site data, I will update with the full synoptic sites watershed characteristics shortly.</w:t>
      </w:r>
    </w:p>
    <w:p w14:paraId="0ECDAC76" w14:textId="77777777" w:rsidR="00045A83" w:rsidRDefault="00053949">
      <w:r>
        <w:t>Dry season data only: (Figure 25.</w:t>
      </w:r>
    </w:p>
    <w:p w14:paraId="035DE012" w14:textId="77777777" w:rsidR="00045A83" w:rsidRDefault="00053949">
      <w:r>
        <w:t> </w:t>
      </w:r>
    </w:p>
    <w:p w14:paraId="4369C4AB" w14:textId="77777777" w:rsidR="00045A83" w:rsidRDefault="00053949">
      <w:r>
        <w:rPr>
          <w:noProof/>
        </w:rPr>
        <w:lastRenderedPageBreak/>
        <w:drawing>
          <wp:inline distT="0" distB="0" distL="0" distR="0" wp14:anchorId="3FE4F742" wp14:editId="4DEE7AB0">
            <wp:extent cx="5573486" cy="4458789"/>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dry-relimp_MSE.png"/>
                    <pic:cNvPicPr>
                      <a:picLocks noChangeAspect="1" noChangeArrowheads="1"/>
                    </pic:cNvPicPr>
                  </pic:nvPicPr>
                  <pic:blipFill>
                    <a:blip r:embed="rId37"/>
                    <a:stretch>
                      <a:fillRect/>
                    </a:stretch>
                  </pic:blipFill>
                  <pic:spPr bwMode="auto">
                    <a:xfrm>
                      <a:off x="0" y="0"/>
                      <a:ext cx="5580514" cy="4464412"/>
                    </a:xfrm>
                    <a:prstGeom prst="rect">
                      <a:avLst/>
                    </a:prstGeom>
                    <a:noFill/>
                    <a:ln w="9525">
                      <a:noFill/>
                      <a:headEnd/>
                      <a:tailEnd/>
                    </a:ln>
                  </pic:spPr>
                </pic:pic>
              </a:graphicData>
            </a:graphic>
          </wp:inline>
        </w:drawing>
      </w:r>
    </w:p>
    <w:p w14:paraId="4BAA9B74" w14:textId="77777777" w:rsidR="00045A83" w:rsidRDefault="00053949">
      <w:r>
        <w:t>Figure 25:  **</w:t>
      </w:r>
    </w:p>
    <w:p w14:paraId="6B1A87FB" w14:textId="77777777" w:rsidR="00045A83" w:rsidRDefault="00053949">
      <w:r>
        <w:t> </w:t>
      </w:r>
    </w:p>
    <w:p w14:paraId="73DF9607" w14:textId="77777777" w:rsidR="00045A83" w:rsidRDefault="00053949">
      <w:r>
        <w:t>Wet season data only: (Figure 26.</w:t>
      </w:r>
    </w:p>
    <w:p w14:paraId="638B6F78" w14:textId="77777777" w:rsidR="00045A83" w:rsidRDefault="00053949">
      <w:r>
        <w:t> </w:t>
      </w:r>
    </w:p>
    <w:p w14:paraId="77404234" w14:textId="77777777" w:rsidR="00045A83" w:rsidRDefault="00053949">
      <w:r>
        <w:rPr>
          <w:noProof/>
        </w:rPr>
        <w:lastRenderedPageBreak/>
        <w:drawing>
          <wp:inline distT="0" distB="0" distL="0" distR="0" wp14:anchorId="50E5985D" wp14:editId="13130D3E">
            <wp:extent cx="5725886" cy="4580709"/>
            <wp:effectExtent l="0" t="0" r="0" b="0"/>
            <wp:docPr id="26" name="Picture" descr="Figure 26:  Wet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wet-relimp_MSE.png"/>
                    <pic:cNvPicPr>
                      <a:picLocks noChangeAspect="1" noChangeArrowheads="1"/>
                    </pic:cNvPicPr>
                  </pic:nvPicPr>
                  <pic:blipFill>
                    <a:blip r:embed="rId38"/>
                    <a:stretch>
                      <a:fillRect/>
                    </a:stretch>
                  </pic:blipFill>
                  <pic:spPr bwMode="auto">
                    <a:xfrm>
                      <a:off x="0" y="0"/>
                      <a:ext cx="5732174" cy="4585739"/>
                    </a:xfrm>
                    <a:prstGeom prst="rect">
                      <a:avLst/>
                    </a:prstGeom>
                    <a:noFill/>
                    <a:ln w="9525">
                      <a:noFill/>
                      <a:headEnd/>
                      <a:tailEnd/>
                    </a:ln>
                  </pic:spPr>
                </pic:pic>
              </a:graphicData>
            </a:graphic>
          </wp:inline>
        </w:drawing>
      </w:r>
    </w:p>
    <w:p w14:paraId="7738CF81" w14:textId="77777777" w:rsidR="00045A83" w:rsidRDefault="00053949">
      <w:r>
        <w:t xml:space="preserve">Figure 26:  </w:t>
      </w:r>
      <w:r>
        <w:rPr>
          <w:i/>
        </w:rPr>
        <w:t>Wet seasons data included in RF (LWSA monitoring sites)</w:t>
      </w:r>
    </w:p>
    <w:p w14:paraId="597D8990" w14:textId="77777777" w:rsidR="00045A83" w:rsidRDefault="00053949">
      <w:r>
        <w:t> </w:t>
      </w:r>
    </w:p>
    <w:p w14:paraId="40134356" w14:textId="77777777" w:rsidR="00045A83" w:rsidRDefault="00053949">
      <w:r>
        <w:t>RF With all seasons data: (Figure 27.</w:t>
      </w:r>
    </w:p>
    <w:p w14:paraId="3E0B14E8" w14:textId="77777777" w:rsidR="00045A83" w:rsidRDefault="00053949">
      <w:r>
        <w:t> </w:t>
      </w:r>
    </w:p>
    <w:p w14:paraId="4A2DD9E1" w14:textId="77777777" w:rsidR="00045A83" w:rsidRDefault="00053949">
      <w:r>
        <w:rPr>
          <w:noProof/>
        </w:rPr>
        <w:lastRenderedPageBreak/>
        <w:drawing>
          <wp:inline distT="0" distB="0" distL="0" distR="0" wp14:anchorId="5CEFB4C0" wp14:editId="72F6108D">
            <wp:extent cx="5540829" cy="4432663"/>
            <wp:effectExtent l="0" t="0" r="0" b="0"/>
            <wp:docPr id="27" name="Picture" descr="Figure 27:  All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type1-relimp_MSE.png"/>
                    <pic:cNvPicPr>
                      <a:picLocks noChangeAspect="1" noChangeArrowheads="1"/>
                    </pic:cNvPicPr>
                  </pic:nvPicPr>
                  <pic:blipFill>
                    <a:blip r:embed="rId39"/>
                    <a:stretch>
                      <a:fillRect/>
                    </a:stretch>
                  </pic:blipFill>
                  <pic:spPr bwMode="auto">
                    <a:xfrm>
                      <a:off x="0" y="0"/>
                      <a:ext cx="5548484" cy="4438787"/>
                    </a:xfrm>
                    <a:prstGeom prst="rect">
                      <a:avLst/>
                    </a:prstGeom>
                    <a:noFill/>
                    <a:ln w="9525">
                      <a:noFill/>
                      <a:headEnd/>
                      <a:tailEnd/>
                    </a:ln>
                  </pic:spPr>
                </pic:pic>
              </a:graphicData>
            </a:graphic>
          </wp:inline>
        </w:drawing>
      </w:r>
    </w:p>
    <w:p w14:paraId="5C0C5F28" w14:textId="77777777" w:rsidR="00045A83" w:rsidRDefault="00053949">
      <w:r>
        <w:t xml:space="preserve">Figure 27:  </w:t>
      </w:r>
      <w:r>
        <w:rPr>
          <w:i/>
        </w:rPr>
        <w:t>All seasons data included in RF (LWSA monitoring sites)</w:t>
      </w:r>
    </w:p>
    <w:p w14:paraId="61AB7A3D" w14:textId="77777777" w:rsidR="00045A83" w:rsidRDefault="00053949">
      <w:r>
        <w:t> </w:t>
      </w:r>
    </w:p>
    <w:p w14:paraId="0A7D67E8" w14:textId="77777777" w:rsidR="00045A83" w:rsidRDefault="00053949">
      <w:pPr>
        <w:pStyle w:val="Heading3"/>
      </w:pPr>
      <w:bookmarkStart w:id="312" w:name="discussion"/>
      <w:bookmarkStart w:id="313" w:name="_Toc45753419"/>
      <w:r>
        <w:t>Discussion</w:t>
      </w:r>
      <w:bookmarkEnd w:id="312"/>
      <w:bookmarkEnd w:id="313"/>
    </w:p>
    <w:p w14:paraId="0807D86C" w14:textId="77777777" w:rsidR="00045A83" w:rsidRDefault="00053949">
      <w:pPr>
        <w:pStyle w:val="Heading3"/>
      </w:pPr>
      <w:bookmarkStart w:id="314" w:name="conclusions"/>
      <w:bookmarkStart w:id="315" w:name="_Toc45753420"/>
      <w:r>
        <w:t>Conclusions</w:t>
      </w:r>
      <w:bookmarkEnd w:id="314"/>
      <w:bookmarkEnd w:id="315"/>
    </w:p>
    <w:p w14:paraId="30064FFF" w14:textId="77777777" w:rsidR="00045A83" w:rsidRDefault="00053949">
      <w:pPr>
        <w:pStyle w:val="Heading2"/>
      </w:pPr>
      <w:bookmarkStart w:id="316" w:name="X8db5f38833cbb48dc6afb8e20d30ffa86edd60c"/>
      <w:bookmarkStart w:id="317" w:name="_Toc45753421"/>
      <w:r>
        <w:lastRenderedPageBreak/>
        <w:t>Discussion of results in context of drinking water supply</w:t>
      </w:r>
      <w:bookmarkEnd w:id="316"/>
      <w:bookmarkEnd w:id="317"/>
    </w:p>
    <w:p w14:paraId="7D37BC47" w14:textId="77777777" w:rsidR="00045A83" w:rsidRDefault="00053949">
      <w:r>
        <w:rPr>
          <w:b/>
        </w:rPr>
        <w:t>RQ.4.</w:t>
      </w:r>
      <w:r>
        <w:t xml:space="preserve"> What are the implications for watershed management and future drinking water supply?</w:t>
      </w:r>
    </w:p>
    <w:p w14:paraId="5E3EFD68"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318C644F" w14:textId="77777777" w:rsidR="00045A83" w:rsidRDefault="00053949">
      <w:pPr>
        <w:pStyle w:val="Heading2"/>
      </w:pPr>
      <w:bookmarkStart w:id="318" w:name="summary-and-concluding-remarks"/>
      <w:bookmarkStart w:id="319" w:name="_Toc45753422"/>
      <w:r>
        <w:lastRenderedPageBreak/>
        <w:t>Summary and concluding remarks</w:t>
      </w:r>
      <w:bookmarkEnd w:id="318"/>
      <w:bookmarkEnd w:id="319"/>
    </w:p>
    <w:p w14:paraId="71F10942" w14:textId="77777777" w:rsidR="00045A83" w:rsidRDefault="00053949">
      <w:r>
        <w:rPr>
          <w:b/>
          <w:i/>
        </w:rPr>
        <w:t>answer all these questions in summary</w:t>
      </w:r>
    </w:p>
    <w:p w14:paraId="46FD0BA8" w14:textId="77777777" w:rsidR="00045A83" w:rsidRDefault="00053949">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74B50E69" w14:textId="77777777" w:rsidR="00045A83" w:rsidRDefault="00053949">
      <w:r>
        <w:rPr>
          <w:b/>
        </w:rPr>
        <w:t>Objective 1:</w:t>
      </w:r>
      <w:r>
        <w:t xml:space="preserve"> Design a sampling strategy to measure the spatial and temporal variation of DOC concentration and NOM character, then describe spatiotemporal patterns that were observed.</w:t>
      </w:r>
    </w:p>
    <w:p w14:paraId="60F6BEF0" w14:textId="77777777" w:rsidR="00045A83" w:rsidRDefault="00053949" w:rsidP="00E131BD">
      <w:pPr>
        <w:spacing w:line="240" w:lineRule="auto"/>
      </w:pPr>
      <w:r>
        <w:t> </w:t>
      </w:r>
    </w:p>
    <w:p w14:paraId="7507F37F" w14:textId="77777777" w:rsidR="00045A83" w:rsidRDefault="00053949">
      <w:r>
        <w:rPr>
          <w:b/>
        </w:rPr>
        <w:t>RQ.2.</w:t>
      </w:r>
      <w:r>
        <w:t xml:space="preserve"> Are hydrological processes the main driver for DOC transport and variation in the LWSA and is there a mechanistic relationship between river stage and DOC or NOM?</w:t>
      </w:r>
    </w:p>
    <w:p w14:paraId="4D154812" w14:textId="77777777"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447ABAF9" w14:textId="77777777" w:rsidR="00045A83" w:rsidRDefault="00053949" w:rsidP="00E131BD">
      <w:pPr>
        <w:spacing w:line="240" w:lineRule="auto"/>
      </w:pPr>
      <w:r>
        <w:t> </w:t>
      </w:r>
    </w:p>
    <w:p w14:paraId="3363B388" w14:textId="77777777" w:rsidR="00045A83" w:rsidRDefault="00053949">
      <w:r>
        <w:rPr>
          <w:b/>
        </w:rPr>
        <w:t>RQ.3.</w:t>
      </w:r>
      <w:r>
        <w:t xml:space="preserve"> Are some watershed characteristics more important than others for influencing DOC and NOM dynamics?</w:t>
      </w:r>
    </w:p>
    <w:p w14:paraId="12EB306A" w14:textId="77777777" w:rsidR="00045A83" w:rsidRDefault="00053949">
      <w:r>
        <w:rPr>
          <w:b/>
        </w:rPr>
        <w:t>Objective 3:</w:t>
      </w:r>
      <w:r>
        <w:t xml:space="preserve"> Assess the importance of watershed characteristics and conditions as explanatory variables for DOC and DOM patterns.</w:t>
      </w:r>
    </w:p>
    <w:p w14:paraId="63AD1B56" w14:textId="77777777" w:rsidR="00045A83" w:rsidRDefault="00053949" w:rsidP="00E131BD">
      <w:pPr>
        <w:spacing w:line="240" w:lineRule="auto"/>
      </w:pPr>
      <w:r>
        <w:t> </w:t>
      </w:r>
    </w:p>
    <w:p w14:paraId="02FEA15D" w14:textId="77777777" w:rsidR="00045A83" w:rsidRDefault="00053949">
      <w:r>
        <w:rPr>
          <w:b/>
        </w:rPr>
        <w:t>RQ.4.</w:t>
      </w:r>
      <w:r>
        <w:t xml:space="preserve"> What are the implications for watershed management and future drinking water supply?</w:t>
      </w:r>
    </w:p>
    <w:p w14:paraId="7D812E92"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5FE48350" w14:textId="77777777" w:rsidR="00045A83" w:rsidRDefault="00053949">
      <w:pPr>
        <w:pStyle w:val="Heading1"/>
      </w:pPr>
      <w:bookmarkStart w:id="320" w:name="references"/>
      <w:bookmarkStart w:id="321" w:name="_Toc45753423"/>
      <w:r>
        <w:lastRenderedPageBreak/>
        <w:t>References</w:t>
      </w:r>
      <w:bookmarkEnd w:id="320"/>
      <w:bookmarkEnd w:id="321"/>
    </w:p>
    <w:p w14:paraId="5C8E7099" w14:textId="77777777" w:rsidR="00E131BD" w:rsidRDefault="00E131BD" w:rsidP="00E131BD">
      <w:pPr>
        <w:spacing w:after="240" w:line="240" w:lineRule="auto"/>
      </w:pPr>
      <w:bookmarkStart w:id="322" w:name="ref-Abbott2018"/>
      <w:bookmarkStart w:id="323"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F8283EF" w14:textId="77777777" w:rsidR="00E131BD" w:rsidRDefault="00E131BD" w:rsidP="00E131BD">
      <w:pPr>
        <w:spacing w:after="240" w:line="240" w:lineRule="auto"/>
      </w:pPr>
      <w:bookmarkStart w:id="324" w:name="ref-Aiken1995"/>
      <w:bookmarkEnd w:id="322"/>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1">
        <w:r>
          <w:rPr>
            <w:rStyle w:val="Hyperlink"/>
          </w:rPr>
          <w:t>https://doi.org/10.1002/j.1551-8833.1995.tb06299.x</w:t>
        </w:r>
      </w:hyperlink>
      <w:r>
        <w:t>.</w:t>
      </w:r>
    </w:p>
    <w:p w14:paraId="2D0C464F" w14:textId="77777777" w:rsidR="00E131BD" w:rsidRDefault="00E131BD" w:rsidP="00E131BD">
      <w:pPr>
        <w:spacing w:after="240" w:line="240" w:lineRule="auto"/>
      </w:pPr>
      <w:bookmarkStart w:id="325" w:name="ref-Aiken2011"/>
      <w:bookmarkEnd w:id="324"/>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2">
        <w:r>
          <w:rPr>
            <w:rStyle w:val="Hyperlink"/>
          </w:rPr>
          <w:t>https://doi.org/10.1021/es103992s</w:t>
        </w:r>
      </w:hyperlink>
      <w:r>
        <w:t>.</w:t>
      </w:r>
    </w:p>
    <w:p w14:paraId="4AF22069" w14:textId="77777777" w:rsidR="00E131BD" w:rsidRDefault="00E131BD" w:rsidP="00E131BD">
      <w:pPr>
        <w:spacing w:after="240" w:line="240" w:lineRule="auto"/>
      </w:pPr>
      <w:bookmarkStart w:id="326" w:name="ref-Avagyan2014"/>
      <w:bookmarkEnd w:id="325"/>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3">
        <w:r>
          <w:rPr>
            <w:rStyle w:val="Hyperlink"/>
          </w:rPr>
          <w:t>https://doi.org/10.1016/j.jhydrol.2014.05.060</w:t>
        </w:r>
      </w:hyperlink>
      <w:r>
        <w:t>.</w:t>
      </w:r>
    </w:p>
    <w:p w14:paraId="45D24292" w14:textId="77777777" w:rsidR="00E131BD" w:rsidRDefault="00E131BD" w:rsidP="00E131BD">
      <w:pPr>
        <w:spacing w:after="240" w:line="240" w:lineRule="auto"/>
      </w:pPr>
      <w:bookmarkStart w:id="327" w:name="ref-Agren2008"/>
      <w:bookmarkEnd w:id="326"/>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4">
        <w:r>
          <w:rPr>
            <w:rStyle w:val="Hyperlink"/>
          </w:rPr>
          <w:t>https://doi.org/10.1029/2007JG000674</w:t>
        </w:r>
      </w:hyperlink>
      <w:r>
        <w:t>.</w:t>
      </w:r>
    </w:p>
    <w:p w14:paraId="2E50C07E" w14:textId="77777777" w:rsidR="00E131BD" w:rsidRDefault="00E131BD" w:rsidP="00E131BD">
      <w:pPr>
        <w:spacing w:after="240" w:line="240" w:lineRule="auto"/>
      </w:pPr>
      <w:bookmarkStart w:id="328" w:name="ref-StdMet5310"/>
      <w:bookmarkEnd w:id="327"/>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5">
        <w:r>
          <w:rPr>
            <w:rStyle w:val="Hyperlink"/>
          </w:rPr>
          <w:t>http://www.standardmethods.org/</w:t>
        </w:r>
      </w:hyperlink>
      <w:r>
        <w:t>.</w:t>
      </w:r>
    </w:p>
    <w:p w14:paraId="6AF5795D" w14:textId="77777777" w:rsidR="00E131BD" w:rsidRDefault="00E131BD" w:rsidP="00E131BD">
      <w:pPr>
        <w:spacing w:after="240" w:line="240" w:lineRule="auto"/>
      </w:pPr>
      <w:bookmarkStart w:id="329" w:name="ref-StdMet5910"/>
      <w:bookmarkEnd w:id="328"/>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6">
        <w:r>
          <w:rPr>
            <w:rStyle w:val="Hyperlink"/>
          </w:rPr>
          <w:t>https://doi.org/10.2105/SMWW.2882.113</w:t>
        </w:r>
      </w:hyperlink>
      <w:r>
        <w:t>.</w:t>
      </w:r>
    </w:p>
    <w:p w14:paraId="663DCB96" w14:textId="77777777" w:rsidR="00E131BD" w:rsidRDefault="00E131BD" w:rsidP="00E131BD">
      <w:pPr>
        <w:spacing w:after="240" w:line="240" w:lineRule="auto"/>
      </w:pPr>
      <w:bookmarkStart w:id="330" w:name="ref-Biau2016"/>
      <w:bookmarkEnd w:id="329"/>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14:paraId="6BB81B6C" w14:textId="77777777" w:rsidR="00E131BD" w:rsidRDefault="00E131BD" w:rsidP="00E131BD">
      <w:pPr>
        <w:spacing w:after="240" w:line="240" w:lineRule="auto"/>
      </w:pPr>
      <w:bookmarkStart w:id="331" w:name="ref-Breiman2001"/>
      <w:bookmarkEnd w:id="330"/>
      <w:proofErr w:type="spellStart"/>
      <w:r>
        <w:t>Breiman</w:t>
      </w:r>
      <w:proofErr w:type="spellEnd"/>
      <w:r>
        <w:t xml:space="preserve">, Leo. 2001. “Random forests.” </w:t>
      </w:r>
      <w:r>
        <w:rPr>
          <w:i/>
        </w:rPr>
        <w:t>Machine Learning</w:t>
      </w:r>
      <w:r>
        <w:t xml:space="preserve"> 45: 5–32. </w:t>
      </w:r>
      <w:hyperlink r:id="rId48">
        <w:r>
          <w:rPr>
            <w:rStyle w:val="Hyperlink"/>
          </w:rPr>
          <w:t>https://doi.org/10.1201/9780367816377-11</w:t>
        </w:r>
      </w:hyperlink>
      <w:r>
        <w:t>.</w:t>
      </w:r>
    </w:p>
    <w:p w14:paraId="1100E796" w14:textId="77777777" w:rsidR="00E131BD" w:rsidRDefault="00E131BD" w:rsidP="00E131BD">
      <w:pPr>
        <w:spacing w:after="240" w:line="240" w:lineRule="auto"/>
      </w:pPr>
      <w:bookmarkStart w:id="332" w:name="ref-BC2019"/>
      <w:bookmarkEnd w:id="331"/>
      <w:r>
        <w:t xml:space="preserve">British Columbia Ministry of Environment. 2017. “Source Drinking Water Quality Guidelines: Guideline Summary.” Victoria, B.C.: Prov. B.C. </w:t>
      </w:r>
      <w:hyperlink r:id="rId49">
        <w:r>
          <w:rPr>
            <w:rStyle w:val="Hyperlink"/>
          </w:rPr>
          <w:t>https://www2.gov.bc.ca/gov/content/governments/organizational-structure/ministries-organizations/ministries/environment-climate-change</w:t>
        </w:r>
      </w:hyperlink>
      <w:r>
        <w:t>.</w:t>
      </w:r>
    </w:p>
    <w:p w14:paraId="6AC127F4" w14:textId="77777777" w:rsidR="00E131BD" w:rsidRDefault="00E131BD" w:rsidP="00E131BD">
      <w:pPr>
        <w:spacing w:after="240" w:line="240" w:lineRule="auto"/>
      </w:pPr>
      <w:bookmarkStart w:id="333" w:name="ref-CCME2004"/>
      <w:bookmarkEnd w:id="332"/>
      <w:r>
        <w:lastRenderedPageBreak/>
        <w:t>Canadian Council of Ministers of the Environment. 2004. “From source to tap : guidance on the multi-barrier approach to safe drinking water.”</w:t>
      </w:r>
    </w:p>
    <w:p w14:paraId="0F2699E7" w14:textId="77777777" w:rsidR="00E131BD" w:rsidRDefault="00E131BD" w:rsidP="00E131BD">
      <w:pPr>
        <w:spacing w:after="240" w:line="240" w:lineRule="auto"/>
      </w:pPr>
      <w:bookmarkStart w:id="334" w:name="ref-Chow2008"/>
      <w:bookmarkEnd w:id="333"/>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0">
        <w:r>
          <w:rPr>
            <w:rStyle w:val="Hyperlink"/>
          </w:rPr>
          <w:t>https://doi.org/10.2166/aqua.2008.064</w:t>
        </w:r>
      </w:hyperlink>
      <w:r>
        <w:t>.</w:t>
      </w:r>
    </w:p>
    <w:p w14:paraId="56EAF9B9" w14:textId="77777777" w:rsidR="00E131BD" w:rsidRDefault="00E131BD" w:rsidP="00E131BD">
      <w:pPr>
        <w:spacing w:after="240" w:line="240" w:lineRule="auto"/>
      </w:pPr>
      <w:bookmarkStart w:id="335" w:name="ref-CapitalRegionDistrict2017"/>
      <w:bookmarkEnd w:id="334"/>
      <w:r>
        <w:t xml:space="preserve">CRD. 2017. “Regional Water Supply 2017 Strategic Plan.” Victoria, B.C.: Capital Region District, Integrated Water Services. </w:t>
      </w:r>
      <w:hyperlink r:id="rId51">
        <w:r>
          <w:rPr>
            <w:rStyle w:val="Hyperlink"/>
          </w:rPr>
          <w:t>https://www.crd.bc.ca/project/past-capital-projects-and-initiatives/water-supply-plan</w:t>
        </w:r>
      </w:hyperlink>
      <w:r>
        <w:t>.</w:t>
      </w:r>
    </w:p>
    <w:p w14:paraId="0F7B2100" w14:textId="77777777" w:rsidR="00E131BD" w:rsidRDefault="00E131BD" w:rsidP="00E131BD">
      <w:pPr>
        <w:spacing w:after="240" w:line="240" w:lineRule="auto"/>
      </w:pPr>
      <w:bookmarkStart w:id="336" w:name="ref-CRD2019"/>
      <w:bookmarkEnd w:id="335"/>
      <w:r>
        <w:t xml:space="preserve">———. 2019. “Leech Water Supply Area Restoration Update: Report to Regional Water Supply Commission (Wednesday, June 19, 2019).” Victoria, B.C.: Capital Regional District. </w:t>
      </w:r>
      <w:hyperlink r:id="rId52">
        <w:r>
          <w:rPr>
            <w:rStyle w:val="Hyperlink"/>
          </w:rPr>
          <w:t>https://doi.org/IWSS-297445977-5079</w:t>
        </w:r>
      </w:hyperlink>
      <w:r>
        <w:t>.</w:t>
      </w:r>
    </w:p>
    <w:p w14:paraId="01ADBAF8" w14:textId="77777777" w:rsidR="00E131BD" w:rsidRDefault="00E131BD" w:rsidP="00E131BD">
      <w:pPr>
        <w:spacing w:after="240" w:line="240" w:lineRule="auto"/>
      </w:pPr>
      <w:bookmarkStart w:id="337" w:name="ref-CRD2020"/>
      <w:bookmarkEnd w:id="336"/>
      <w:r>
        <w:t>———. 2020. “Unpublished weather station data, Greater Victoria Water Supply Area.” Victoria, B.C.: Capital Regional District, Watershed Protection Division, Integrated Water Services.</w:t>
      </w:r>
    </w:p>
    <w:p w14:paraId="00EA77E4" w14:textId="77777777" w:rsidR="00E131BD" w:rsidRDefault="00E131BD" w:rsidP="00E131BD">
      <w:pPr>
        <w:spacing w:after="240" w:line="240" w:lineRule="auto"/>
      </w:pPr>
      <w:bookmarkStart w:id="338" w:name="ref-Creed2015"/>
      <w:bookmarkEnd w:id="337"/>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3">
        <w:r>
          <w:rPr>
            <w:rStyle w:val="Hyperlink"/>
          </w:rPr>
          <w:t>https://doi.org/10.1139/cjfas-2014-0400</w:t>
        </w:r>
      </w:hyperlink>
      <w:r>
        <w:t>.</w:t>
      </w:r>
    </w:p>
    <w:p w14:paraId="3E06175C" w14:textId="77777777" w:rsidR="00E131BD" w:rsidRPr="005A0236" w:rsidRDefault="00E131BD" w:rsidP="00E131BD">
      <w:pPr>
        <w:spacing w:after="240" w:line="240" w:lineRule="auto"/>
        <w:rPr>
          <w:lang w:val="en-US"/>
        </w:rPr>
      </w:pPr>
      <w:bookmarkStart w:id="339" w:name="ref-MWH2014"/>
      <w:bookmarkEnd w:id="338"/>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54">
        <w:r w:rsidRPr="005A0236">
          <w:rPr>
            <w:rStyle w:val="Hyperlink"/>
            <w:lang w:val="en-US"/>
          </w:rPr>
          <w:t>https://doi.org/10.1016/B978-0-12-382092-1.00019-1</w:t>
        </w:r>
      </w:hyperlink>
      <w:r w:rsidRPr="005A0236">
        <w:rPr>
          <w:lang w:val="en-US"/>
        </w:rPr>
        <w:t>.</w:t>
      </w:r>
    </w:p>
    <w:p w14:paraId="0ABAF15F" w14:textId="77777777" w:rsidR="00E131BD" w:rsidRDefault="00E131BD" w:rsidP="00E131BD">
      <w:pPr>
        <w:spacing w:after="240" w:line="240" w:lineRule="auto"/>
      </w:pPr>
      <w:bookmarkStart w:id="340" w:name="ref-Delpla2016"/>
      <w:bookmarkEnd w:id="339"/>
      <w:r w:rsidRPr="005A0236">
        <w:rPr>
          <w:lang w:val="pt-BR"/>
        </w:rPr>
        <w:t xml:space="preserve">Delpla, Ianis, and Manuel J. Rodriguez. </w:t>
      </w:r>
      <w:r>
        <w:t xml:space="preserve">2016. “Experimental disinfection by-product formation potential following rainfall events.” </w:t>
      </w:r>
      <w:r>
        <w:rPr>
          <w:i/>
        </w:rPr>
        <w:t>Water Research</w:t>
      </w:r>
      <w:r>
        <w:t xml:space="preserve"> 104: 340–48. </w:t>
      </w:r>
      <w:hyperlink r:id="rId55">
        <w:r>
          <w:rPr>
            <w:rStyle w:val="Hyperlink"/>
          </w:rPr>
          <w:t>https://doi.org/10.1016/j.watres.2016.08.031</w:t>
        </w:r>
      </w:hyperlink>
      <w:r>
        <w:t>.</w:t>
      </w:r>
    </w:p>
    <w:p w14:paraId="40CA7EC9" w14:textId="77777777" w:rsidR="00E131BD" w:rsidRDefault="00E131BD" w:rsidP="00E131BD">
      <w:pPr>
        <w:spacing w:after="240" w:line="240" w:lineRule="auto"/>
      </w:pPr>
      <w:bookmarkStart w:id="341" w:name="ref-Diehl2007"/>
      <w:bookmarkEnd w:id="340"/>
      <w:r>
        <w:t xml:space="preserve">Diehl, Timothy H. 2007. “A Modified Siphon Sampler for Shallow Water.” U.S. Department of the Interior, U.S. Geological Survey. </w:t>
      </w:r>
      <w:hyperlink r:id="rId56">
        <w:r>
          <w:rPr>
            <w:rStyle w:val="Hyperlink"/>
          </w:rPr>
          <w:t>https://pubs.er.usgs.gov/publication/sir20075282</w:t>
        </w:r>
      </w:hyperlink>
      <w:r>
        <w:t>.</w:t>
      </w:r>
    </w:p>
    <w:p w14:paraId="336EC47B" w14:textId="77777777" w:rsidR="00E131BD" w:rsidRDefault="00E131BD" w:rsidP="00E131BD">
      <w:pPr>
        <w:spacing w:after="240" w:line="240" w:lineRule="auto"/>
      </w:pPr>
      <w:bookmarkStart w:id="342" w:name="ref-Dudley2003"/>
      <w:bookmarkEnd w:id="341"/>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7" w:anchor="%7D1">
        <w:r>
          <w:rPr>
            <w:rStyle w:val="Hyperlink"/>
          </w:rPr>
          <w:t>http://scholar.google.com/scholar?hl=en{\&amp;}btnG=Search{\&amp;}q=intitle:Running+Pure{\#}1</w:t>
        </w:r>
      </w:hyperlink>
      <w:r>
        <w:t>.</w:t>
      </w:r>
    </w:p>
    <w:p w14:paraId="3B7465E5" w14:textId="77777777" w:rsidR="00E131BD" w:rsidRDefault="00E131BD" w:rsidP="00E131BD">
      <w:pPr>
        <w:spacing w:after="240" w:line="240" w:lineRule="auto"/>
      </w:pPr>
      <w:bookmarkStart w:id="343" w:name="ref-Emelko2011"/>
      <w:bookmarkEnd w:id="342"/>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8">
        <w:r>
          <w:rPr>
            <w:rStyle w:val="Hyperlink"/>
          </w:rPr>
          <w:t>https://doi.org/10.1016/j.watres.2010.08.051</w:t>
        </w:r>
      </w:hyperlink>
      <w:r>
        <w:t>.</w:t>
      </w:r>
    </w:p>
    <w:p w14:paraId="7B75D968" w14:textId="77777777" w:rsidR="00E131BD" w:rsidRDefault="00E131BD" w:rsidP="00E131BD">
      <w:pPr>
        <w:spacing w:after="240" w:line="240" w:lineRule="auto"/>
      </w:pPr>
      <w:bookmarkStart w:id="344" w:name="ref-Epps1994"/>
      <w:bookmarkEnd w:id="343"/>
      <w:r>
        <w:lastRenderedPageBreak/>
        <w:t>Epps, Deborah Norine. 1994. “Factors Affecting Disinfection By-Products from Surface Source Waters on Vancouver Island.” Master of Science, University of Victoria.</w:t>
      </w:r>
    </w:p>
    <w:p w14:paraId="7322551A" w14:textId="77777777" w:rsidR="00E131BD" w:rsidRDefault="00E131BD" w:rsidP="00E131BD">
      <w:pPr>
        <w:spacing w:after="240" w:line="240" w:lineRule="auto"/>
      </w:pPr>
      <w:bookmarkStart w:id="345" w:name="ref-Fichot2012"/>
      <w:bookmarkEnd w:id="344"/>
      <w:proofErr w:type="spellStart"/>
      <w:r>
        <w:t>Fichot</w:t>
      </w:r>
      <w:proofErr w:type="spellEnd"/>
      <w:r>
        <w:t xml:space="preserve">, Cédric G., and Ronald Benner. 2012. “The spectral slope coefficient of </w:t>
      </w:r>
      <w:proofErr w:type="spellStart"/>
      <w:r>
        <w:t>chromophoric</w:t>
      </w:r>
      <w:proofErr w:type="spellEnd"/>
      <w:r>
        <w:t xml:space="preserve"> dissolved organic matter ( S 275-295 ) as a tracer of terrigenous dissolved organic carbon in river-influenced ocean margins.” </w:t>
      </w:r>
      <w:r>
        <w:rPr>
          <w:i/>
        </w:rPr>
        <w:t>Limnology and Oceanography</w:t>
      </w:r>
      <w:r>
        <w:t xml:space="preserve"> 57 (5): 1453–66. </w:t>
      </w:r>
      <w:hyperlink r:id="rId59">
        <w:r>
          <w:rPr>
            <w:rStyle w:val="Hyperlink"/>
          </w:rPr>
          <w:t>https://doi.org/10.4319/lo.2012.57.5.1453</w:t>
        </w:r>
      </w:hyperlink>
      <w:r>
        <w:t>.</w:t>
      </w:r>
    </w:p>
    <w:p w14:paraId="0727BD10" w14:textId="77777777" w:rsidR="00E131BD" w:rsidRDefault="00E131BD" w:rsidP="00E131BD">
      <w:pPr>
        <w:spacing w:after="240" w:line="240" w:lineRule="auto"/>
      </w:pPr>
      <w:bookmarkStart w:id="346" w:name="ref-Graczyk2000"/>
      <w:bookmarkEnd w:id="345"/>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0">
        <w:r>
          <w:rPr>
            <w:rStyle w:val="Hyperlink"/>
          </w:rPr>
          <w:t>https://doi.org/10.3133/fs06700</w:t>
        </w:r>
      </w:hyperlink>
      <w:r>
        <w:t>.</w:t>
      </w:r>
    </w:p>
    <w:p w14:paraId="1A8CB09C" w14:textId="77777777" w:rsidR="00E131BD" w:rsidRDefault="00E131BD" w:rsidP="00E131BD">
      <w:pPr>
        <w:spacing w:after="240" w:line="240" w:lineRule="auto"/>
      </w:pPr>
      <w:bookmarkStart w:id="347" w:name="ref-Harmel2003"/>
      <w:bookmarkEnd w:id="346"/>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1">
        <w:r>
          <w:rPr>
            <w:rStyle w:val="Hyperlink"/>
          </w:rPr>
          <w:t>https://doi.org/10.13031/2013.15662</w:t>
        </w:r>
      </w:hyperlink>
      <w:r>
        <w:t>.</w:t>
      </w:r>
    </w:p>
    <w:p w14:paraId="22600114" w14:textId="77777777" w:rsidR="00E131BD" w:rsidRDefault="00E131BD" w:rsidP="00E131BD">
      <w:pPr>
        <w:spacing w:after="240" w:line="240" w:lineRule="auto"/>
      </w:pPr>
      <w:bookmarkStart w:id="348" w:name="ref-HealthCanada2019"/>
      <w:bookmarkEnd w:id="347"/>
      <w:r>
        <w:t xml:space="preserve">Health Canada. </w:t>
      </w:r>
      <w:proofErr w:type="spellStart"/>
      <w:r>
        <w:t>2019a</w:t>
      </w:r>
      <w:proofErr w:type="spellEnd"/>
      <w:r>
        <w:t xml:space="preserve">. “Guidance on Natural Organic Matter in Drinking Water.” </w:t>
      </w:r>
      <w:hyperlink r:id="rId62">
        <w:r>
          <w:rPr>
            <w:rStyle w:val="Hyperlink"/>
          </w:rPr>
          <w:t>https://www.canada.ca/content/dam/hc-sc/documents/programs/consultation-organic-matter-drinking-water/NOM20190129-eng.pdf</w:t>
        </w:r>
      </w:hyperlink>
      <w:r>
        <w:t>.</w:t>
      </w:r>
    </w:p>
    <w:p w14:paraId="58161CC7" w14:textId="77777777" w:rsidR="00E131BD" w:rsidRDefault="00E131BD" w:rsidP="00E131BD">
      <w:pPr>
        <w:spacing w:after="240" w:line="240" w:lineRule="auto"/>
      </w:pPr>
      <w:bookmarkStart w:id="349" w:name="ref-HealthCanada2019a"/>
      <w:bookmarkEnd w:id="348"/>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3">
        <w:r>
          <w:rPr>
            <w:rStyle w:val="Hyperlink"/>
          </w:rPr>
          <w:t>https://www.canada.ca/content/dam/hc-sc/migration/hc-sc/ewh-semt/alt{\_}formats/pdf/pubs/water-eau/sum{\_}guide-res{\_}recom/summary-table-August-15-2019-eng.pdf</w:t>
        </w:r>
      </w:hyperlink>
      <w:r>
        <w:t>.</w:t>
      </w:r>
    </w:p>
    <w:p w14:paraId="635AE731" w14:textId="77777777" w:rsidR="00E131BD" w:rsidRDefault="00E131BD" w:rsidP="00E131BD">
      <w:pPr>
        <w:spacing w:after="240" w:line="240" w:lineRule="auto"/>
      </w:pPr>
      <w:bookmarkStart w:id="350" w:name="ref-HealthCanada2006"/>
      <w:bookmarkEnd w:id="349"/>
      <w:proofErr w:type="spellStart"/>
      <w:r>
        <w:t>HealthCanada</w:t>
      </w:r>
      <w:proofErr w:type="spellEnd"/>
      <w:r>
        <w:t xml:space="preserve">. 2006. “Drinking Water Chlorination.” </w:t>
      </w:r>
      <w:hyperlink r:id="rId64">
        <w:r>
          <w:rPr>
            <w:rStyle w:val="Hyperlink"/>
          </w:rPr>
          <w:t>https://www.canada.ca/en/health-canada/services/healthy-living/your-health/environment/drinking-water-chlorination.html</w:t>
        </w:r>
      </w:hyperlink>
      <w:r>
        <w:t>.</w:t>
      </w:r>
    </w:p>
    <w:p w14:paraId="31642808" w14:textId="77777777" w:rsidR="00E131BD" w:rsidRDefault="00E131BD" w:rsidP="00E131BD">
      <w:pPr>
        <w:spacing w:after="240" w:line="240" w:lineRule="auto"/>
      </w:pPr>
      <w:bookmarkStart w:id="351" w:name="ref-HealthLinkBC2018"/>
      <w:bookmarkEnd w:id="350"/>
      <w:proofErr w:type="spellStart"/>
      <w:r>
        <w:t>HealthLinkBC</w:t>
      </w:r>
      <w:proofErr w:type="spellEnd"/>
      <w:r>
        <w:t xml:space="preserve">. 2018. “Drinking Water Chlorination Facts.” </w:t>
      </w:r>
      <w:hyperlink r:id="rId65">
        <w:r>
          <w:rPr>
            <w:rStyle w:val="Hyperlink"/>
          </w:rPr>
          <w:t>https://www.healthlinkbc.ca/healthlinkbc-files/drinking-water-chlorination</w:t>
        </w:r>
      </w:hyperlink>
      <w:r>
        <w:t>.</w:t>
      </w:r>
    </w:p>
    <w:p w14:paraId="6A607D97" w14:textId="77777777" w:rsidR="00E131BD" w:rsidRDefault="00E131BD" w:rsidP="00E131BD">
      <w:pPr>
        <w:spacing w:after="240" w:line="240" w:lineRule="auto"/>
      </w:pPr>
      <w:bookmarkStart w:id="352" w:name="ref-Helms2008"/>
      <w:bookmarkEnd w:id="351"/>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66">
        <w:r>
          <w:rPr>
            <w:rStyle w:val="Hyperlink"/>
          </w:rPr>
          <w:t>https://www.jstor.org/stable/40058211</w:t>
        </w:r>
      </w:hyperlink>
      <w:r>
        <w:t>.</w:t>
      </w:r>
    </w:p>
    <w:p w14:paraId="12BEFD06" w14:textId="77777777" w:rsidR="00E131BD" w:rsidRDefault="00E131BD" w:rsidP="00E131BD">
      <w:pPr>
        <w:spacing w:after="240" w:line="240" w:lineRule="auto"/>
      </w:pPr>
      <w:bookmarkStart w:id="353" w:name="ref-Hua2015"/>
      <w:bookmarkEnd w:id="352"/>
      <w:r>
        <w:t xml:space="preserve">Hua, </w:t>
      </w:r>
      <w:proofErr w:type="spellStart"/>
      <w:r>
        <w:t>Guanghui</w:t>
      </w:r>
      <w:proofErr w:type="spellEnd"/>
      <w:r>
        <w:t xml:space="preserve">, David A. </w:t>
      </w:r>
      <w:proofErr w:type="spellStart"/>
      <w:r>
        <w:t>Reckhow</w:t>
      </w:r>
      <w:proofErr w:type="spellEnd"/>
      <w:r>
        <w:t xml:space="preserve">, and Ibrahim </w:t>
      </w:r>
      <w:proofErr w:type="spellStart"/>
      <w:r>
        <w:t>Abusallout</w:t>
      </w:r>
      <w:proofErr w:type="spellEnd"/>
      <w:r>
        <w:t xml:space="preserve">. 2015. “Correlation between SUVA and DBP formation during chlorination and </w:t>
      </w:r>
      <w:proofErr w:type="spellStart"/>
      <w:r>
        <w:t>chloramination</w:t>
      </w:r>
      <w:proofErr w:type="spellEnd"/>
      <w:r>
        <w:t xml:space="preserve"> of NOM fractions from different sources.” </w:t>
      </w:r>
      <w:r>
        <w:rPr>
          <w:i/>
        </w:rPr>
        <w:t>Chemosphere</w:t>
      </w:r>
      <w:r>
        <w:t xml:space="preserve"> 130: 82–89. </w:t>
      </w:r>
      <w:hyperlink r:id="rId67">
        <w:r>
          <w:rPr>
            <w:rStyle w:val="Hyperlink"/>
          </w:rPr>
          <w:t>https://doi.org/10.1016/j.chemosphere.2015.03.039</w:t>
        </w:r>
      </w:hyperlink>
      <w:r>
        <w:t>.</w:t>
      </w:r>
    </w:p>
    <w:p w14:paraId="43FD89A0" w14:textId="77777777" w:rsidR="00E131BD" w:rsidRDefault="00E131BD" w:rsidP="00E131BD">
      <w:pPr>
        <w:spacing w:after="240" w:line="240" w:lineRule="auto"/>
      </w:pPr>
      <w:bookmarkStart w:id="354" w:name="ref-Jacangelo1995"/>
      <w:bookmarkEnd w:id="353"/>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68">
        <w:r>
          <w:rPr>
            <w:rStyle w:val="Hyperlink"/>
          </w:rPr>
          <w:t>https://doi.org/10.1002/j.1551-8833.1995.tb06302.x</w:t>
        </w:r>
      </w:hyperlink>
      <w:r>
        <w:t>.</w:t>
      </w:r>
    </w:p>
    <w:p w14:paraId="70958CAC" w14:textId="77777777" w:rsidR="00E131BD" w:rsidRDefault="00E131BD" w:rsidP="00E131BD">
      <w:pPr>
        <w:spacing w:after="240" w:line="240" w:lineRule="auto"/>
      </w:pPr>
      <w:bookmarkStart w:id="355" w:name="ref-Johnson1997"/>
      <w:bookmarkEnd w:id="354"/>
      <w:r>
        <w:lastRenderedPageBreak/>
        <w:t xml:space="preserve">Johnson, Lucinda, Carl Richards, George Host, and John Arthur. 1997. “Landscape influences on water chemistry in Midwestern stream ecosystems.” </w:t>
      </w:r>
      <w:r>
        <w:rPr>
          <w:i/>
        </w:rPr>
        <w:t>Freshwater Biology</w:t>
      </w:r>
      <w:r>
        <w:t xml:space="preserve"> 37: 193–208. </w:t>
      </w:r>
      <w:hyperlink r:id="rId69">
        <w:r>
          <w:rPr>
            <w:rStyle w:val="Hyperlink"/>
          </w:rPr>
          <w:t>https://doi.org/doi:10.1046/j.1365-2427.1997.d01-539.x</w:t>
        </w:r>
      </w:hyperlink>
      <w:r>
        <w:t>.</w:t>
      </w:r>
    </w:p>
    <w:p w14:paraId="3442A29D" w14:textId="77777777" w:rsidR="00E131BD" w:rsidRDefault="00E131BD" w:rsidP="00E131BD">
      <w:pPr>
        <w:spacing w:after="240" w:line="240" w:lineRule="auto"/>
      </w:pPr>
      <w:bookmarkStart w:id="356" w:name="ref-Karanfil2003"/>
      <w:bookmarkEnd w:id="355"/>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70">
        <w:r>
          <w:rPr>
            <w:rStyle w:val="Hyperlink"/>
          </w:rPr>
          <w:t>https://www.jstor.org/stable/41311011</w:t>
        </w:r>
      </w:hyperlink>
      <w:r>
        <w:t>.</w:t>
      </w:r>
    </w:p>
    <w:p w14:paraId="7B652BE3" w14:textId="77777777" w:rsidR="00E131BD" w:rsidRDefault="00E131BD" w:rsidP="00E131BD">
      <w:pPr>
        <w:spacing w:after="240" w:line="240" w:lineRule="auto"/>
      </w:pPr>
      <w:bookmarkStart w:id="357" w:name="ref-Karanfil2002"/>
      <w:bookmarkEnd w:id="356"/>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71">
        <w:r>
          <w:rPr>
            <w:rStyle w:val="Hyperlink"/>
          </w:rPr>
          <w:t>https://doi.org/10.1002/j.1551-8833.2002.tb10250.x</w:t>
        </w:r>
      </w:hyperlink>
      <w:r>
        <w:t>.</w:t>
      </w:r>
    </w:p>
    <w:p w14:paraId="73518EE9" w14:textId="77777777" w:rsidR="00E131BD" w:rsidRDefault="00E131BD" w:rsidP="00E131BD">
      <w:pPr>
        <w:spacing w:after="240" w:line="240" w:lineRule="auto"/>
      </w:pPr>
      <w:bookmarkStart w:id="358" w:name="ref-LaZerte1991"/>
      <w:bookmarkEnd w:id="357"/>
      <w:proofErr w:type="spellStart"/>
      <w:r>
        <w:t>LaZerte</w:t>
      </w:r>
      <w:proofErr w:type="spellEnd"/>
      <w:r>
        <w:t xml:space="preserve">, Bruce. 1991. “Metal transport and retention: the role of dissolved organic carbon.” December. Ontario: Dorset Research Centre, for Ontario Ministry of the Environment. </w:t>
      </w:r>
      <w:hyperlink r:id="rId72">
        <w:r>
          <w:rPr>
            <w:rStyle w:val="Hyperlink"/>
          </w:rPr>
          <w:t>https://archive.org/details/metaltransportre00lazeuoft/mode/2up</w:t>
        </w:r>
      </w:hyperlink>
      <w:r>
        <w:t>.</w:t>
      </w:r>
    </w:p>
    <w:p w14:paraId="1AE46CC5" w14:textId="77777777" w:rsidR="00E131BD" w:rsidRDefault="00E131BD" w:rsidP="00E131BD">
      <w:pPr>
        <w:spacing w:after="240" w:line="240" w:lineRule="auto"/>
      </w:pPr>
      <w:bookmarkStart w:id="359" w:name="ref-Li2014"/>
      <w:bookmarkEnd w:id="358"/>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w:t>
      </w:r>
      <w:proofErr w:type="spellStart"/>
      <w:r>
        <w:t>byproduct</w:t>
      </w:r>
      <w:proofErr w:type="spellEnd"/>
      <w:r>
        <w:t xml:space="preserve"> formation potential.” </w:t>
      </w:r>
      <w:r>
        <w:rPr>
          <w:i/>
        </w:rPr>
        <w:t>Journal of Hazardous Materials</w:t>
      </w:r>
      <w:r>
        <w:t xml:space="preserve"> 271: 228–35. </w:t>
      </w:r>
      <w:hyperlink r:id="rId73">
        <w:r>
          <w:rPr>
            <w:rStyle w:val="Hyperlink"/>
          </w:rPr>
          <w:t>https://doi.org/10.1016/j.jhazmat.2014.02.009</w:t>
        </w:r>
      </w:hyperlink>
      <w:r>
        <w:t>.</w:t>
      </w:r>
    </w:p>
    <w:p w14:paraId="482D793D" w14:textId="77777777" w:rsidR="00E131BD" w:rsidRDefault="00E131BD" w:rsidP="00E131BD">
      <w:pPr>
        <w:spacing w:after="240" w:line="240" w:lineRule="auto"/>
      </w:pPr>
      <w:bookmarkStart w:id="360" w:name="ref-Mackay2012"/>
      <w:bookmarkEnd w:id="359"/>
      <w:r>
        <w:t xml:space="preserve">Mackay, A. K., and M. P. Taylor. 2012. “Event-based water quality sampling method for application in remote rivers.” </w:t>
      </w:r>
      <w:r>
        <w:rPr>
          <w:i/>
        </w:rPr>
        <w:t>River Research and Applications</w:t>
      </w:r>
      <w:r>
        <w:t xml:space="preserve"> 28 (8): 1105–12. </w:t>
      </w:r>
      <w:hyperlink r:id="rId74">
        <w:r>
          <w:rPr>
            <w:rStyle w:val="Hyperlink"/>
          </w:rPr>
          <w:t>https://doi.org/10.1002/rra.1504</w:t>
        </w:r>
      </w:hyperlink>
      <w:r>
        <w:t>.</w:t>
      </w:r>
    </w:p>
    <w:p w14:paraId="1390F16E" w14:textId="77777777" w:rsidR="00E131BD" w:rsidRDefault="00E131BD" w:rsidP="00E131BD">
      <w:pPr>
        <w:spacing w:after="240" w:line="240" w:lineRule="auto"/>
      </w:pPr>
      <w:bookmarkStart w:id="361" w:name="ref-Matilainen2011"/>
      <w:bookmarkEnd w:id="360"/>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characterisation of natural organic matter (NOM) in relation to drinking water treatment.” </w:t>
      </w:r>
      <w:r>
        <w:rPr>
          <w:i/>
        </w:rPr>
        <w:t>Chemosphere</w:t>
      </w:r>
      <w:r>
        <w:t xml:space="preserve"> 83 (11): 1431–42. </w:t>
      </w:r>
      <w:hyperlink r:id="rId75">
        <w:r>
          <w:rPr>
            <w:rStyle w:val="Hyperlink"/>
          </w:rPr>
          <w:t>https://doi.org/10.1016/j.chemosphere.2011.01.018</w:t>
        </w:r>
      </w:hyperlink>
      <w:r>
        <w:t>.</w:t>
      </w:r>
    </w:p>
    <w:p w14:paraId="3A8ABB63" w14:textId="77777777" w:rsidR="00E131BD" w:rsidRDefault="00E131BD" w:rsidP="00E131BD">
      <w:pPr>
        <w:spacing w:after="240" w:line="240" w:lineRule="auto"/>
      </w:pPr>
      <w:bookmarkStart w:id="362" w:name="ref-Matilainen2010"/>
      <w:bookmarkEnd w:id="361"/>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76">
        <w:r>
          <w:rPr>
            <w:rStyle w:val="Hyperlink"/>
          </w:rPr>
          <w:t>https://doi.org/10.1016/j.cis.2010.06.007</w:t>
        </w:r>
      </w:hyperlink>
      <w:r>
        <w:t>.</w:t>
      </w:r>
    </w:p>
    <w:p w14:paraId="7743A82B" w14:textId="77777777" w:rsidR="00E131BD" w:rsidRDefault="00E131BD" w:rsidP="00E131BD">
      <w:pPr>
        <w:spacing w:after="240" w:line="240" w:lineRule="auto"/>
      </w:pPr>
      <w:bookmarkStart w:id="363" w:name="ref-Meyer1983"/>
      <w:bookmarkEnd w:id="362"/>
      <w:r>
        <w:t xml:space="preserve">Meyer, Judy L., and Cathy M . Tate. 1983. “The Effects of Watershed Disturbance on Dissolved Organic Carbon Dynamics of a Stream.” </w:t>
      </w:r>
      <w:r>
        <w:rPr>
          <w:i/>
        </w:rPr>
        <w:t>Ecology</w:t>
      </w:r>
      <w:r>
        <w:t xml:space="preserve"> 64 (1): 33–44. </w:t>
      </w:r>
      <w:hyperlink r:id="rId77">
        <w:r>
          <w:rPr>
            <w:rStyle w:val="Hyperlink"/>
          </w:rPr>
          <w:t>https://www.jstor.org/stable/1937326</w:t>
        </w:r>
      </w:hyperlink>
      <w:r>
        <w:t>.</w:t>
      </w:r>
    </w:p>
    <w:p w14:paraId="79976657" w14:textId="77777777" w:rsidR="00E131BD" w:rsidRDefault="00E131BD" w:rsidP="00E131BD">
      <w:pPr>
        <w:spacing w:after="240" w:line="240" w:lineRule="auto"/>
      </w:pPr>
      <w:bookmarkStart w:id="364" w:name="ref-Mistick2019"/>
      <w:bookmarkEnd w:id="363"/>
      <w:proofErr w:type="spellStart"/>
      <w:r>
        <w:t>Mistick</w:t>
      </w:r>
      <w:proofErr w:type="spellEnd"/>
      <w:r>
        <w:t>, Emily. 2019. “Forest harvest and water treatability: Analysis of dissolved organic carbon in headwater streams of contrasting forest harvest history during base flow and storm flow.” PhD thesis, UNIVERSITY OF BRITISH COLUMBIA.</w:t>
      </w:r>
    </w:p>
    <w:p w14:paraId="403E0706" w14:textId="77777777" w:rsidR="00E131BD" w:rsidRDefault="00E131BD" w:rsidP="00E131BD">
      <w:pPr>
        <w:spacing w:after="240" w:line="240" w:lineRule="auto"/>
      </w:pPr>
      <w:bookmarkStart w:id="365" w:name="ref-Mosher2015"/>
      <w:bookmarkEnd w:id="364"/>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lastRenderedPageBreak/>
        <w:t>chemodiversity</w:t>
      </w:r>
      <w:proofErr w:type="spellEnd"/>
      <w:r>
        <w:t xml:space="preserve"> within headwater streams: a river continuum reprise.” </w:t>
      </w:r>
      <w:r>
        <w:rPr>
          <w:i/>
        </w:rPr>
        <w:t>Biogeochemistry</w:t>
      </w:r>
      <w:r>
        <w:t xml:space="preserve"> 124 (1-3): 371–85. </w:t>
      </w:r>
      <w:hyperlink r:id="rId78">
        <w:r>
          <w:rPr>
            <w:rStyle w:val="Hyperlink"/>
          </w:rPr>
          <w:t>https://doi.org/10.1007/s10533-015-0103-6</w:t>
        </w:r>
      </w:hyperlink>
      <w:r>
        <w:t>.</w:t>
      </w:r>
    </w:p>
    <w:p w14:paraId="26A04EEB" w14:textId="77777777" w:rsidR="00E131BD" w:rsidRDefault="00E131BD" w:rsidP="00E131BD">
      <w:pPr>
        <w:spacing w:after="240" w:line="240" w:lineRule="auto"/>
      </w:pPr>
      <w:bookmarkStart w:id="366" w:name="ref-Oni2013"/>
      <w:bookmarkEnd w:id="365"/>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79">
        <w:r>
          <w:rPr>
            <w:rStyle w:val="Hyperlink"/>
          </w:rPr>
          <w:t>https://doi.org/10.5194/bg-10-2315-2013</w:t>
        </w:r>
      </w:hyperlink>
      <w:r>
        <w:t>.</w:t>
      </w:r>
    </w:p>
    <w:p w14:paraId="6F0049C3" w14:textId="77777777" w:rsidR="00E131BD" w:rsidRDefault="00E131BD" w:rsidP="00E131BD">
      <w:pPr>
        <w:spacing w:after="240" w:line="240" w:lineRule="auto"/>
      </w:pPr>
      <w:bookmarkStart w:id="367" w:name="ref-Owen1995"/>
      <w:bookmarkEnd w:id="366"/>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80">
        <w:r>
          <w:rPr>
            <w:rStyle w:val="Hyperlink"/>
          </w:rPr>
          <w:t>http://www.jstor.com/stable/41295152</w:t>
        </w:r>
      </w:hyperlink>
      <w:r>
        <w:t>.</w:t>
      </w:r>
    </w:p>
    <w:p w14:paraId="791AA71C" w14:textId="77777777" w:rsidR="00E131BD" w:rsidRDefault="00E131BD" w:rsidP="00E131BD">
      <w:pPr>
        <w:spacing w:after="240" w:line="240" w:lineRule="auto"/>
      </w:pPr>
      <w:bookmarkStart w:id="368" w:name="ref-Palleiro2013"/>
      <w:bookmarkEnd w:id="367"/>
      <w:r w:rsidRPr="005A0236">
        <w:rPr>
          <w:lang w:val="pt-BR"/>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81">
        <w:r>
          <w:rPr>
            <w:rStyle w:val="Hyperlink"/>
          </w:rPr>
          <w:t>https://doi.org/10.1007/s11270-013-1651-9</w:t>
        </w:r>
      </w:hyperlink>
      <w:r>
        <w:t>.</w:t>
      </w:r>
    </w:p>
    <w:p w14:paraId="0E89E552" w14:textId="77777777" w:rsidR="00E131BD" w:rsidRDefault="00E131BD" w:rsidP="00E131BD">
      <w:pPr>
        <w:spacing w:after="240" w:line="240" w:lineRule="auto"/>
      </w:pPr>
      <w:bookmarkStart w:id="369" w:name="ref-Peuravuori1997"/>
      <w:bookmarkEnd w:id="368"/>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82">
        <w:r>
          <w:rPr>
            <w:rStyle w:val="Hyperlink"/>
          </w:rPr>
          <w:t>https://doi.org/10.1016/S0003-2670(96)00412-6</w:t>
        </w:r>
      </w:hyperlink>
      <w:r>
        <w:t>.</w:t>
      </w:r>
    </w:p>
    <w:p w14:paraId="5B2F2FE9" w14:textId="77777777" w:rsidR="00E131BD" w:rsidRDefault="00E131BD" w:rsidP="00E131BD">
      <w:pPr>
        <w:spacing w:after="240" w:line="240" w:lineRule="auto"/>
      </w:pPr>
      <w:bookmarkStart w:id="370" w:name="ref-Pike2010"/>
      <w:bookmarkEnd w:id="369"/>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83">
        <w:r>
          <w:rPr>
            <w:rStyle w:val="Hyperlink"/>
          </w:rPr>
          <w:t>https://www.for.gov.bc.ca/hfd/pubs/docs/lmh/Lmh66/LMH66{\_}volume2of2.pdf</w:t>
        </w:r>
      </w:hyperlink>
      <w:r>
        <w:t>.</w:t>
      </w:r>
    </w:p>
    <w:p w14:paraId="3C4DF588" w14:textId="77777777" w:rsidR="00E131BD" w:rsidRDefault="00E131BD" w:rsidP="00E131BD">
      <w:pPr>
        <w:spacing w:after="240" w:line="240" w:lineRule="auto"/>
      </w:pPr>
      <w:bookmarkStart w:id="371" w:name="ref-Rautu2019"/>
      <w:bookmarkEnd w:id="370"/>
      <w:proofErr w:type="spellStart"/>
      <w:r>
        <w:t>Rautu</w:t>
      </w:r>
      <w:proofErr w:type="spellEnd"/>
      <w:r>
        <w:t>, Roxana. 2019. “Linking Seasonal and Spatial Stream Carbon Dynamics to Landscape Characteristics in Selected Watersheds on the Olympic Peninsula.” PhD thesis, University of Washington.</w:t>
      </w:r>
    </w:p>
    <w:p w14:paraId="15D12DDD" w14:textId="77777777" w:rsidR="00E131BD" w:rsidRDefault="00E131BD" w:rsidP="00E131BD">
      <w:pPr>
        <w:spacing w:after="240" w:line="240" w:lineRule="auto"/>
      </w:pPr>
      <w:bookmarkStart w:id="372" w:name="ref-Raymond2010"/>
      <w:bookmarkEnd w:id="371"/>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84">
        <w:r>
          <w:rPr>
            <w:rStyle w:val="Hyperlink"/>
          </w:rPr>
          <w:t>https://doi.org/10.1007/sl0533-010-9416-7</w:t>
        </w:r>
      </w:hyperlink>
      <w:r>
        <w:t>.</w:t>
      </w:r>
    </w:p>
    <w:p w14:paraId="14D92764" w14:textId="77777777" w:rsidR="00E131BD" w:rsidRDefault="00E131BD" w:rsidP="00E131BD">
      <w:pPr>
        <w:spacing w:after="240" w:line="240" w:lineRule="auto"/>
      </w:pPr>
      <w:bookmarkStart w:id="373" w:name="ref-Raymond2016"/>
      <w:bookmarkEnd w:id="372"/>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85">
        <w:r>
          <w:rPr>
            <w:rStyle w:val="Hyperlink"/>
          </w:rPr>
          <w:t>https://www.jstor.org/stable/24702986</w:t>
        </w:r>
      </w:hyperlink>
      <w:r>
        <w:t>.</w:t>
      </w:r>
    </w:p>
    <w:p w14:paraId="69C8F254" w14:textId="77777777" w:rsidR="00E131BD" w:rsidRDefault="00E131BD" w:rsidP="00E131BD">
      <w:pPr>
        <w:spacing w:after="240" w:line="240" w:lineRule="auto"/>
      </w:pPr>
      <w:bookmarkStart w:id="374" w:name="ref-Richardson2007"/>
      <w:bookmarkEnd w:id="373"/>
      <w:r>
        <w:t xml:space="preserve">Richardson, Susan D., Michael J. </w:t>
      </w:r>
      <w:proofErr w:type="spellStart"/>
      <w:r>
        <w:t>Plewa</w:t>
      </w:r>
      <w:proofErr w:type="spellEnd"/>
      <w:r>
        <w:t xml:space="preserve">, Elizabeth D. Wagner, Rita </w:t>
      </w:r>
      <w:proofErr w:type="spellStart"/>
      <w:r>
        <w:t>Schoeny</w:t>
      </w:r>
      <w:proofErr w:type="spellEnd"/>
      <w:r>
        <w:t xml:space="preserve">, and David M. </w:t>
      </w:r>
      <w:proofErr w:type="spellStart"/>
      <w:r>
        <w:t>DeMarini</w:t>
      </w:r>
      <w:proofErr w:type="spellEnd"/>
      <w:r>
        <w:t xml:space="preserve">.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6">
        <w:r>
          <w:rPr>
            <w:rStyle w:val="Hyperlink"/>
          </w:rPr>
          <w:t>https://doi.org/10.1016/j.mrrev.2007.09.001</w:t>
        </w:r>
      </w:hyperlink>
      <w:r>
        <w:t>.</w:t>
      </w:r>
    </w:p>
    <w:p w14:paraId="5D0579E6" w14:textId="77777777" w:rsidR="00E131BD" w:rsidRDefault="00E131BD" w:rsidP="00E131BD">
      <w:pPr>
        <w:spacing w:after="240" w:line="240" w:lineRule="auto"/>
      </w:pPr>
      <w:bookmarkStart w:id="375" w:name="ref-Stanley2012"/>
      <w:bookmarkEnd w:id="374"/>
      <w:r>
        <w:lastRenderedPageBreak/>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87">
        <w:r>
          <w:rPr>
            <w:rStyle w:val="Hyperlink"/>
          </w:rPr>
          <w:t>https://doi.org/10.1111/j.1365-2427.2011.02613.x</w:t>
        </w:r>
      </w:hyperlink>
      <w:r>
        <w:t>.</w:t>
      </w:r>
    </w:p>
    <w:p w14:paraId="36225049" w14:textId="77777777" w:rsidR="00E131BD" w:rsidRDefault="00E131BD" w:rsidP="00E131BD">
      <w:pPr>
        <w:spacing w:after="240" w:line="240" w:lineRule="auto"/>
      </w:pPr>
      <w:bookmarkStart w:id="376" w:name="ref-Tyralis2019"/>
      <w:bookmarkEnd w:id="375"/>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w:t>
      </w:r>
    </w:p>
    <w:p w14:paraId="5D6ED14A" w14:textId="77777777" w:rsidR="00E131BD" w:rsidRDefault="00E131BD" w:rsidP="00E131BD">
      <w:pPr>
        <w:spacing w:after="240" w:line="240" w:lineRule="auto"/>
      </w:pPr>
      <w:bookmarkStart w:id="377" w:name="ref-Ussery2015"/>
      <w:bookmarkEnd w:id="376"/>
      <w:r>
        <w:t>Ussery, Joel, and AECOM. 2015. “Leech Water Supply Area: An Assessment for Source Water Protection and Land Management.” April. Victoria, B.C.: Capital Regional District, Watershed Protection Division, Integrated Water Services.</w:t>
      </w:r>
    </w:p>
    <w:p w14:paraId="7F5FFCBD" w14:textId="77777777" w:rsidR="00E131BD" w:rsidRDefault="00E131BD" w:rsidP="00E131BD">
      <w:pPr>
        <w:spacing w:after="240" w:line="240" w:lineRule="auto"/>
      </w:pPr>
      <w:bookmarkStart w:id="378" w:name="ref-Vannote1980"/>
      <w:bookmarkEnd w:id="377"/>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206FDE57" w14:textId="77777777" w:rsidR="00E131BD" w:rsidRDefault="00E131BD" w:rsidP="00E131BD">
      <w:pPr>
        <w:spacing w:after="240" w:line="240" w:lineRule="auto"/>
      </w:pPr>
      <w:bookmarkStart w:id="379" w:name="ref-Vidon2008"/>
      <w:bookmarkEnd w:id="378"/>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88">
        <w:r>
          <w:rPr>
            <w:rStyle w:val="Hyperlink"/>
          </w:rPr>
          <w:t>https://doi.org/10.1007/s10533-008-9207-6</w:t>
        </w:r>
      </w:hyperlink>
      <w:r>
        <w:t>.</w:t>
      </w:r>
    </w:p>
    <w:p w14:paraId="7EB176DC" w14:textId="77777777" w:rsidR="00E131BD" w:rsidRDefault="00E131BD" w:rsidP="00E131BD">
      <w:pPr>
        <w:spacing w:after="240" w:line="240" w:lineRule="auto"/>
      </w:pPr>
      <w:bookmarkStart w:id="380" w:name="ref-Weishaar2003"/>
      <w:bookmarkEnd w:id="379"/>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89">
        <w:r>
          <w:rPr>
            <w:rStyle w:val="Hyperlink"/>
          </w:rPr>
          <w:t>https://doi.org/10.1021/es030360x</w:t>
        </w:r>
      </w:hyperlink>
      <w:r>
        <w:t>.</w:t>
      </w:r>
    </w:p>
    <w:p w14:paraId="7929CC28" w14:textId="77777777" w:rsidR="00E131BD" w:rsidRDefault="00E131BD" w:rsidP="00E131BD">
      <w:pPr>
        <w:spacing w:after="240" w:line="240" w:lineRule="auto"/>
      </w:pPr>
      <w:bookmarkStart w:id="381" w:name="ref-Yang2015"/>
      <w:bookmarkEnd w:id="380"/>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w:t>
      </w:r>
      <w:proofErr w:type="spellStart"/>
      <w:r>
        <w:t>byproduct</w:t>
      </w:r>
      <w:proofErr w:type="spellEnd"/>
      <w:r>
        <w:t xml:space="preserve"> formation.” </w:t>
      </w:r>
      <w:r>
        <w:rPr>
          <w:i/>
        </w:rPr>
        <w:t>Environmental Science and Pollution Research</w:t>
      </w:r>
      <w:r>
        <w:t xml:space="preserve"> 22 (12): 9173–83. </w:t>
      </w:r>
      <w:hyperlink r:id="rId90">
        <w:r>
          <w:rPr>
            <w:rStyle w:val="Hyperlink"/>
          </w:rPr>
          <w:t>https://doi.org/10.1007/s11356-015-4078-6</w:t>
        </w:r>
      </w:hyperlink>
      <w:r>
        <w:t>.</w:t>
      </w:r>
    </w:p>
    <w:p w14:paraId="538A0CA5" w14:textId="77777777" w:rsidR="00E131BD" w:rsidRDefault="00E131BD" w:rsidP="00E131BD">
      <w:pPr>
        <w:spacing w:after="240" w:line="240" w:lineRule="auto"/>
      </w:pPr>
      <w:bookmarkStart w:id="382" w:name="ref-Zarnetske2018"/>
      <w:bookmarkEnd w:id="381"/>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91">
        <w:r>
          <w:rPr>
            <w:rStyle w:val="Hyperlink"/>
          </w:rPr>
          <w:t>https://doi.org/10.1029/2018GL080005</w:t>
        </w:r>
      </w:hyperlink>
      <w:r>
        <w:t>.</w:t>
      </w:r>
      <w:bookmarkEnd w:id="323"/>
      <w:bookmarkEnd w:id="382"/>
    </w:p>
    <w:p w14:paraId="7214085B" w14:textId="77777777" w:rsidR="00E131BD" w:rsidRPr="00E131BD" w:rsidRDefault="00E131BD" w:rsidP="00E131BD"/>
    <w:p w14:paraId="184BAF36" w14:textId="5E59F450" w:rsidR="00045A83" w:rsidRDefault="00045A83"/>
    <w:sectPr w:rsidR="00045A83" w:rsidSect="00053949">
      <w:pgSz w:w="12240" w:h="15840" w:code="1"/>
      <w:pgMar w:top="1440" w:right="1440" w:bottom="1440" w:left="1440" w:header="706" w:footer="706"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Bill Floyd" w:date="2020-07-23T21:02:00Z" w:initials="BF">
    <w:p w14:paraId="486C9515" w14:textId="20C23E4C" w:rsidR="005E6F0B" w:rsidRDefault="005E6F0B">
      <w:pPr>
        <w:pStyle w:val="CommentText"/>
      </w:pPr>
      <w:r>
        <w:rPr>
          <w:rStyle w:val="CommentReference"/>
        </w:rPr>
        <w:annotationRef/>
      </w:r>
      <w:r>
        <w:t xml:space="preserve">Could recognize </w:t>
      </w:r>
      <w:proofErr w:type="spellStart"/>
      <w:r>
        <w:t>forWater</w:t>
      </w:r>
      <w:proofErr w:type="spellEnd"/>
      <w:r>
        <w:t xml:space="preserve"> for funding your research.</w:t>
      </w:r>
    </w:p>
  </w:comment>
  <w:comment w:id="15" w:author="Bill Floyd" w:date="2020-07-23T21:31:00Z" w:initials="BF">
    <w:p w14:paraId="05E6AA62" w14:textId="402952E9" w:rsidR="005E6F0B" w:rsidRDefault="005E6F0B">
      <w:pPr>
        <w:pStyle w:val="CommentText"/>
      </w:pPr>
      <w:r>
        <w:rPr>
          <w:rStyle w:val="CommentReference"/>
        </w:rPr>
        <w:annotationRef/>
      </w:r>
      <w:r>
        <w:t>What are the other treatment processes?  Could also mention filtration as an added pre-treatment to ensure chlorination works.</w:t>
      </w:r>
    </w:p>
  </w:comment>
  <w:comment w:id="16" w:author="Hannah McSorley" w:date="2020-07-31T12:20:00Z" w:initials="HM">
    <w:p w14:paraId="1CD322A1" w14:textId="707BFD6F" w:rsidR="005E6F0B" w:rsidRDefault="005E6F0B">
      <w:pPr>
        <w:pStyle w:val="CommentText"/>
      </w:pPr>
      <w:r>
        <w:rPr>
          <w:rStyle w:val="CommentReference"/>
        </w:rPr>
        <w:annotationRef/>
      </w:r>
      <w:r>
        <w:t>mentioned above.</w:t>
      </w:r>
    </w:p>
  </w:comment>
  <w:comment w:id="17" w:author="Bill Floyd" w:date="2020-07-23T21:33:00Z" w:initials="BF">
    <w:p w14:paraId="0C5E8D4A" w14:textId="16E33C3A" w:rsidR="005E6F0B" w:rsidRDefault="005E6F0B">
      <w:pPr>
        <w:pStyle w:val="CommentText"/>
      </w:pPr>
      <w:r>
        <w:rPr>
          <w:rStyle w:val="CommentReference"/>
        </w:rPr>
        <w:annotationRef/>
      </w:r>
      <w:r>
        <w:t xml:space="preserve">Try to not use the same work twice or more in a </w:t>
      </w:r>
      <w:proofErr w:type="spellStart"/>
      <w:r>
        <w:t>sentenence</w:t>
      </w:r>
      <w:proofErr w:type="spellEnd"/>
      <w:r>
        <w:t xml:space="preserve"> </w:t>
      </w:r>
      <w:proofErr w:type="spellStart"/>
      <w:r>
        <w:t>eg</w:t>
      </w:r>
      <w:proofErr w:type="spellEnd"/>
      <w:r>
        <w:t xml:space="preserve"> – “guidelines” – try to keep sentences as simple as possible</w:t>
      </w:r>
    </w:p>
  </w:comment>
  <w:comment w:id="18" w:author="Bill Floyd" w:date="2020-07-23T21:34:00Z" w:initials="BF">
    <w:p w14:paraId="268A44C7" w14:textId="6DF4475A" w:rsidR="005E6F0B" w:rsidRDefault="005E6F0B">
      <w:pPr>
        <w:pStyle w:val="CommentText"/>
      </w:pPr>
      <w:r>
        <w:rPr>
          <w:rStyle w:val="CommentReference"/>
        </w:rPr>
        <w:annotationRef/>
      </w:r>
      <w:r>
        <w:t>This sounds like a direct quote?</w:t>
      </w:r>
    </w:p>
  </w:comment>
  <w:comment w:id="19" w:author="Hannah McSorley" w:date="2020-07-31T12:20:00Z" w:initials="HM">
    <w:p w14:paraId="1E8A409A" w14:textId="2D1BC14B" w:rsidR="005E6F0B" w:rsidRDefault="005E6F0B">
      <w:pPr>
        <w:pStyle w:val="CommentText"/>
      </w:pPr>
      <w:r>
        <w:rPr>
          <w:rStyle w:val="CommentReference"/>
        </w:rPr>
        <w:annotationRef/>
      </w:r>
      <w:r>
        <w:t xml:space="preserve">Nope. My words, paraphrasing a general concept. </w:t>
      </w:r>
    </w:p>
  </w:comment>
  <w:comment w:id="31" w:author="Bill Floyd" w:date="2020-07-23T21:42:00Z" w:initials="BF">
    <w:p w14:paraId="3A82A8FD" w14:textId="065D56E3" w:rsidR="005E6F0B" w:rsidRDefault="005E6F0B">
      <w:pPr>
        <w:pStyle w:val="CommentText"/>
      </w:pPr>
      <w:r>
        <w:rPr>
          <w:rStyle w:val="CommentReference"/>
        </w:rPr>
        <w:annotationRef/>
      </w:r>
      <w:r>
        <w:t>Is protected the correct word?  How about managed for drinking water supply and quality?</w:t>
      </w:r>
    </w:p>
  </w:comment>
  <w:comment w:id="32" w:author="Hannah McSorley" w:date="2020-07-31T12:24:00Z" w:initials="HM">
    <w:p w14:paraId="5FB6889A" w14:textId="244C9C0C" w:rsidR="005E6F0B" w:rsidRDefault="005E6F0B">
      <w:pPr>
        <w:pStyle w:val="CommentText"/>
      </w:pPr>
      <w:r>
        <w:rPr>
          <w:rStyle w:val="CommentReference"/>
        </w:rPr>
        <w:annotationRef/>
      </w:r>
      <w:r>
        <w:t xml:space="preserve">It is protected. It’s fenced in as private property to protect the water supply. </w:t>
      </w:r>
    </w:p>
  </w:comment>
  <w:comment w:id="35" w:author="Bill Floyd" w:date="2020-07-23T21:43:00Z" w:initials="BF">
    <w:p w14:paraId="45DAF0D8" w14:textId="0A69F631" w:rsidR="005E6F0B" w:rsidRDefault="005E6F0B">
      <w:pPr>
        <w:pStyle w:val="CommentText"/>
      </w:pPr>
      <w:r>
        <w:rPr>
          <w:rStyle w:val="CommentReference"/>
        </w:rPr>
        <w:annotationRef/>
      </w:r>
      <w:r>
        <w:t>Why did you include the atmospheric river in this figure?  Doesn’t really fit, unless it is part of the intro and adds to this chapter.</w:t>
      </w:r>
    </w:p>
  </w:comment>
  <w:comment w:id="36" w:author="Hannah McSorley" w:date="2020-07-31T12:26:00Z" w:initials="HM">
    <w:p w14:paraId="7DBC90F9" w14:textId="517F7E2D" w:rsidR="005E6F0B" w:rsidRDefault="005E6F0B">
      <w:pPr>
        <w:pStyle w:val="CommentText"/>
      </w:pPr>
      <w:r>
        <w:rPr>
          <w:rStyle w:val="CommentReference"/>
        </w:rPr>
        <w:annotationRef/>
      </w:r>
      <w:r>
        <w:t>1. it’s more interesting than a plain map of Canada</w:t>
      </w:r>
    </w:p>
    <w:p w14:paraId="6905CB22" w14:textId="00A4A4DA" w:rsidR="005E6F0B" w:rsidRDefault="005E6F0B">
      <w:pPr>
        <w:pStyle w:val="CommentText"/>
      </w:pPr>
      <w:r>
        <w:t xml:space="preserve">2. it places the West coast climate in context of the rest of Canada (and the other areas studied in </w:t>
      </w:r>
      <w:proofErr w:type="spellStart"/>
      <w:r>
        <w:t>forWater</w:t>
      </w:r>
      <w:proofErr w:type="spellEnd"/>
      <w:r>
        <w:t>)</w:t>
      </w:r>
    </w:p>
    <w:p w14:paraId="2A0B3BDF" w14:textId="160E67D8" w:rsidR="005E6F0B" w:rsidRDefault="005E6F0B">
      <w:pPr>
        <w:pStyle w:val="CommentText"/>
      </w:pPr>
      <w:r>
        <w:t xml:space="preserve">3. atmospheric river events were the primary input to the Leech watershed </w:t>
      </w:r>
    </w:p>
  </w:comment>
  <w:comment w:id="37" w:author="Bill Floyd" w:date="2020-07-23T21:46:00Z" w:initials="BF">
    <w:p w14:paraId="1E167E8F" w14:textId="25A15BA1" w:rsidR="005E6F0B" w:rsidRDefault="005E6F0B">
      <w:pPr>
        <w:pStyle w:val="CommentText"/>
      </w:pPr>
      <w:r>
        <w:rPr>
          <w:rStyle w:val="CommentReference"/>
        </w:rPr>
        <w:annotationRef/>
      </w:r>
      <w:r>
        <w:t xml:space="preserve">You should either reference a table or map that shows watersheds and include areas.  Generally rather than referencing rivers or creeks by name, I would name them as </w:t>
      </w:r>
      <w:proofErr w:type="spellStart"/>
      <w:r>
        <w:t>subbasins</w:t>
      </w:r>
      <w:proofErr w:type="spellEnd"/>
      <w:r>
        <w:t xml:space="preserve"> </w:t>
      </w:r>
      <w:proofErr w:type="spellStart"/>
      <w:r>
        <w:t>ie</w:t>
      </w:r>
      <w:proofErr w:type="spellEnd"/>
      <w:r>
        <w:t xml:space="preserve"> Cragg Creek Sub-basin (area </w:t>
      </w:r>
      <w:proofErr w:type="spellStart"/>
      <w:r>
        <w:t>km2</w:t>
      </w:r>
      <w:proofErr w:type="spellEnd"/>
      <w:r>
        <w:t>)</w:t>
      </w:r>
    </w:p>
  </w:comment>
  <w:comment w:id="38" w:author="Bill Floyd" w:date="2020-07-23T21:48:00Z" w:initials="BF">
    <w:p w14:paraId="3A45050F" w14:textId="50D957C7" w:rsidR="005E6F0B" w:rsidRDefault="005E6F0B">
      <w:pPr>
        <w:pStyle w:val="CommentText"/>
      </w:pPr>
      <w:r>
        <w:rPr>
          <w:rStyle w:val="CommentReference"/>
        </w:rPr>
        <w:annotationRef/>
      </w:r>
      <w:r>
        <w:t>Show a figure to describe this</w:t>
      </w:r>
    </w:p>
  </w:comment>
  <w:comment w:id="39" w:author="Bill Floyd" w:date="2020-07-23T21:48:00Z" w:initials="BF">
    <w:p w14:paraId="4D0E2EAF" w14:textId="3421C43F" w:rsidR="005E6F0B" w:rsidRDefault="005E6F0B">
      <w:pPr>
        <w:pStyle w:val="CommentText"/>
      </w:pPr>
      <w:r>
        <w:rPr>
          <w:rStyle w:val="CommentReference"/>
        </w:rPr>
        <w:annotationRef/>
      </w:r>
    </w:p>
  </w:comment>
  <w:comment w:id="43" w:author="Bill Floyd" w:date="2020-07-23T21:49:00Z" w:initials="BF">
    <w:p w14:paraId="01A3CD69" w14:textId="4456C87E" w:rsidR="005E6F0B" w:rsidRDefault="005E6F0B">
      <w:pPr>
        <w:pStyle w:val="CommentText"/>
      </w:pPr>
      <w:r>
        <w:rPr>
          <w:rStyle w:val="CommentReference"/>
        </w:rPr>
        <w:annotationRef/>
      </w:r>
      <w:r>
        <w:t>Forces?  Not really a commonly used, again keep it simple– “An understanding of water quality and hydrology in the LWSA…..</w:t>
      </w:r>
    </w:p>
  </w:comment>
  <w:comment w:id="44" w:author="Bill Floyd" w:date="2020-07-23T21:49:00Z" w:initials="BF">
    <w:p w14:paraId="3D093B98" w14:textId="264008F1" w:rsidR="005E6F0B" w:rsidRDefault="005E6F0B">
      <w:pPr>
        <w:pStyle w:val="CommentText"/>
      </w:pPr>
      <w:r>
        <w:rPr>
          <w:rStyle w:val="CommentReference"/>
        </w:rPr>
        <w:annotationRef/>
      </w:r>
    </w:p>
  </w:comment>
  <w:comment w:id="45" w:author="Bill Floyd" w:date="2020-07-23T21:53:00Z" w:initials="BF">
    <w:p w14:paraId="2E73C9ED" w14:textId="3166B0D9" w:rsidR="005E6F0B" w:rsidRDefault="005E6F0B">
      <w:pPr>
        <w:pStyle w:val="CommentText"/>
      </w:pPr>
      <w:r>
        <w:rPr>
          <w:rStyle w:val="CommentReference"/>
        </w:rPr>
        <w:annotationRef/>
      </w:r>
      <w:r>
        <w:t>Bit of a word salad here – you can simplify this.  I also don’t really see any references above as to why event based water quality dynamics are important as opposed to non-event</w:t>
      </w:r>
    </w:p>
  </w:comment>
  <w:comment w:id="51" w:author="Bill Floyd" w:date="2020-07-23T21:56:00Z" w:initials="BF">
    <w:p w14:paraId="4B9B3199" w14:textId="20928674" w:rsidR="005E6F0B" w:rsidRDefault="005E6F0B">
      <w:pPr>
        <w:pStyle w:val="CommentText"/>
      </w:pPr>
      <w:r>
        <w:rPr>
          <w:rStyle w:val="CommentReference"/>
        </w:rPr>
        <w:annotationRef/>
      </w:r>
      <w:r>
        <w:t>Characterize what? – this sentence can also be simplified</w:t>
      </w:r>
    </w:p>
  </w:comment>
  <w:comment w:id="55" w:author="Mark Johnson" w:date="2020-07-17T10:13:00Z" w:initials="MJ">
    <w:p w14:paraId="2D9C9557" w14:textId="77777777" w:rsidR="005E6F0B" w:rsidRDefault="005E6F0B">
      <w:pPr>
        <w:pStyle w:val="CommentText"/>
      </w:pPr>
      <w:r>
        <w:rPr>
          <w:rStyle w:val="CommentReference"/>
        </w:rPr>
        <w:annotationRef/>
      </w:r>
      <w:r>
        <w:t xml:space="preserve">I’ve always heard “between” is for comparison of n=2; “among” is for comparison for </w:t>
      </w:r>
      <w:proofErr w:type="spellStart"/>
      <w:r>
        <w:t>n≥3</w:t>
      </w:r>
      <w:proofErr w:type="spellEnd"/>
    </w:p>
  </w:comment>
  <w:comment w:id="62" w:author="Bill Floyd" w:date="2020-07-23T22:00:00Z" w:initials="BF">
    <w:p w14:paraId="1D98A4AA" w14:textId="39B6A3EE" w:rsidR="005E6F0B" w:rsidRDefault="005E6F0B">
      <w:pPr>
        <w:pStyle w:val="CommentText"/>
      </w:pPr>
      <w:r>
        <w:rPr>
          <w:rStyle w:val="CommentReference"/>
        </w:rPr>
        <w:annotationRef/>
      </w:r>
      <w:r>
        <w:t xml:space="preserve">This is a bit too wordy and not to the point – you are really trying to determine “What are the primary drivers of DOC concentration in surface water of the LWSA” </w:t>
      </w:r>
    </w:p>
  </w:comment>
  <w:comment w:id="67" w:author="Bill Floyd" w:date="2020-07-23T22:05:00Z" w:initials="BF">
    <w:p w14:paraId="2EBBB9CE" w14:textId="2054170E" w:rsidR="005E6F0B" w:rsidRDefault="005E6F0B">
      <w:pPr>
        <w:pStyle w:val="CommentText"/>
      </w:pPr>
      <w:r>
        <w:rPr>
          <w:rStyle w:val="CommentReference"/>
        </w:rPr>
        <w:annotationRef/>
      </w:r>
      <w:r>
        <w:t>This could be rolled up into objective two.  You essentially have data to examine how watershed characteristics and hydrology influence DOC and NOM through space and time.</w:t>
      </w:r>
    </w:p>
  </w:comment>
  <w:comment w:id="72" w:author="Bill Floyd" w:date="2020-07-23T22:17:00Z" w:initials="BF">
    <w:p w14:paraId="0442C073" w14:textId="5F1F8AC3" w:rsidR="005E6F0B" w:rsidRDefault="005E6F0B">
      <w:pPr>
        <w:pStyle w:val="CommentText"/>
      </w:pPr>
      <w:r>
        <w:rPr>
          <w:rStyle w:val="CommentReference"/>
        </w:rPr>
        <w:annotationRef/>
      </w:r>
      <w:r>
        <w:t>Put this in chapter 1 – this is included in the general lit review to build the case as to why this work is important.  Chapter 2 should just focus on methods that you employed.  Get into details about study design, location and methods used.</w:t>
      </w:r>
    </w:p>
  </w:comment>
  <w:comment w:id="79" w:author="Mark Johnson" w:date="2020-07-17T10:15:00Z" w:initials="MJ">
    <w:p w14:paraId="6B19FDEC" w14:textId="77777777" w:rsidR="005E6F0B" w:rsidRDefault="005E6F0B">
      <w:pPr>
        <w:pStyle w:val="CommentText"/>
      </w:pPr>
      <w:r>
        <w:rPr>
          <w:rStyle w:val="CommentReference"/>
        </w:rPr>
        <w:annotationRef/>
      </w:r>
      <w:r>
        <w:t>This can be very brief – two sentences should be enough</w:t>
      </w:r>
    </w:p>
  </w:comment>
  <w:comment w:id="81" w:author="Bill Floyd" w:date="2020-07-23T22:14:00Z" w:initials="BF">
    <w:p w14:paraId="0CCF1BDB" w14:textId="19CA62F3" w:rsidR="005E6F0B" w:rsidRDefault="005E6F0B">
      <w:pPr>
        <w:pStyle w:val="CommentText"/>
      </w:pPr>
      <w:r>
        <w:rPr>
          <w:rStyle w:val="CommentReference"/>
        </w:rPr>
        <w:annotationRef/>
      </w:r>
      <w:r>
        <w:t>This should be in chapter 1 – can also be reduced to a few paragraphs – define why events are important to sample, then describe methods that can be used.  State that there are limitations associated with some of these methods and there is a need for low cost, reliable methods to collect water samples passively through events. And reference the rack samplers out there as well.</w:t>
      </w:r>
    </w:p>
  </w:comment>
  <w:comment w:id="86" w:author="Mark Johnson" w:date="2020-07-17T10:16:00Z" w:initials="MJ">
    <w:p w14:paraId="5F2F4656" w14:textId="77777777" w:rsidR="005E6F0B" w:rsidRDefault="005E6F0B">
      <w:pPr>
        <w:pStyle w:val="CommentText"/>
      </w:pPr>
      <w:r>
        <w:rPr>
          <w:rStyle w:val="CommentReference"/>
        </w:rPr>
        <w:annotationRef/>
      </w:r>
      <w:r>
        <w:t>See suggestions from RQ1 in Ch 1</w:t>
      </w:r>
    </w:p>
  </w:comment>
  <w:comment w:id="88" w:author="Bill Floyd" w:date="2020-07-23T22:19:00Z" w:initials="BF">
    <w:p w14:paraId="2005F836" w14:textId="430A4371" w:rsidR="005E6F0B" w:rsidRDefault="005E6F0B">
      <w:pPr>
        <w:pStyle w:val="CommentText"/>
      </w:pPr>
      <w:r>
        <w:rPr>
          <w:rStyle w:val="CommentReference"/>
        </w:rPr>
        <w:annotationRef/>
      </w:r>
      <w:r>
        <w:t>How about “Water samples were collected between Oct 2018 and Feb 2020 to measure DOC and NOM to capture variation through space and time in the LWSA”.</w:t>
      </w:r>
    </w:p>
  </w:comment>
  <w:comment w:id="89" w:author="Bill Floyd" w:date="2020-07-23T22:22:00Z" w:initials="BF">
    <w:p w14:paraId="38218490" w14:textId="2CBD69B1" w:rsidR="005E6F0B" w:rsidRDefault="005E6F0B">
      <w:pPr>
        <w:pStyle w:val="CommentText"/>
      </w:pPr>
      <w:r>
        <w:rPr>
          <w:rStyle w:val="CommentReference"/>
        </w:rPr>
        <w:annotationRef/>
      </w:r>
      <w:r>
        <w:t>Don’t use “river” , keep consistent – say surface water or something similar</w:t>
      </w:r>
    </w:p>
  </w:comment>
  <w:comment w:id="93" w:author="Bill Floyd" w:date="2020-07-23T22:23:00Z" w:initials="BF">
    <w:p w14:paraId="798C7B65" w14:textId="74C3AD7E" w:rsidR="005E6F0B" w:rsidRDefault="005E6F0B">
      <w:pPr>
        <w:pStyle w:val="CommentText"/>
      </w:pPr>
      <w:r>
        <w:rPr>
          <w:rStyle w:val="CommentReference"/>
        </w:rPr>
        <w:annotationRef/>
      </w:r>
      <w:r>
        <w:t>Be consistent in acronyms LWSA or Leech WSA</w:t>
      </w:r>
    </w:p>
  </w:comment>
  <w:comment w:id="94" w:author="Bill Floyd" w:date="2020-07-23T22:24:00Z" w:initials="BF">
    <w:p w14:paraId="11E3B4AF" w14:textId="387D5FE6" w:rsidR="005E6F0B" w:rsidRDefault="005E6F0B">
      <w:pPr>
        <w:pStyle w:val="CommentText"/>
      </w:pPr>
      <w:r>
        <w:rPr>
          <w:rStyle w:val="CommentReference"/>
        </w:rPr>
        <w:annotationRef/>
      </w:r>
      <w:r>
        <w:t>Why were creeks from the Sooke included? You need to justify in the text why it is important – form what I have read, the Leach is the focus of this research.  If you refer to sizes, include the area in brackets or reference a table with this info.</w:t>
      </w:r>
    </w:p>
  </w:comment>
  <w:comment w:id="101" w:author="Bill Floyd" w:date="2020-07-23T22:27:00Z" w:initials="BF">
    <w:p w14:paraId="3CD4BAFE" w14:textId="2BD5162C" w:rsidR="005E6F0B" w:rsidRDefault="005E6F0B">
      <w:pPr>
        <w:pStyle w:val="CommentText"/>
      </w:pPr>
      <w:r>
        <w:rPr>
          <w:rStyle w:val="CommentReference"/>
        </w:rPr>
        <w:annotationRef/>
      </w:r>
      <w:r>
        <w:t>Rack samplers?  Temperature of what? Air? Water?</w:t>
      </w:r>
    </w:p>
  </w:comment>
  <w:comment w:id="102" w:author="Bill Floyd" w:date="2020-07-23T22:31:00Z" w:initials="BF">
    <w:p w14:paraId="28C05B98" w14:textId="1EACECAB" w:rsidR="005E6F0B" w:rsidRDefault="005E6F0B">
      <w:pPr>
        <w:pStyle w:val="CommentText"/>
      </w:pPr>
      <w:r>
        <w:rPr>
          <w:rStyle w:val="CommentReference"/>
        </w:rPr>
        <w:annotationRef/>
      </w:r>
      <w:r>
        <w:t xml:space="preserve">Start with describing synoptic sampling description.  </w:t>
      </w:r>
      <w:proofErr w:type="spellStart"/>
      <w:r>
        <w:t>Ie</w:t>
      </w:r>
      <w:proofErr w:type="spellEnd"/>
      <w:r>
        <w:t xml:space="preserve"> synoptic grab samples were completed generally every two to four weeks.  Steam flow events are generated by rain in the Leach, with the watershed responding rapidly to inputs, thus using only scheduled synoptic sampling could miss events.  Furthermore, collecting samples during storm events can be dangerous due to high flows and can be logistically challenging. To collect event based samples, passive sampling was completed at a selection of sites using siphon bottles</w:t>
      </w:r>
    </w:p>
  </w:comment>
  <w:comment w:id="103" w:author="Mark Johnson" w:date="2020-07-17T10:17:00Z" w:initials="MJ">
    <w:p w14:paraId="33AA37F8" w14:textId="77777777" w:rsidR="005E6F0B" w:rsidRDefault="005E6F0B">
      <w:pPr>
        <w:pStyle w:val="CommentText"/>
      </w:pPr>
      <w:r>
        <w:rPr>
          <w:rStyle w:val="CommentReference"/>
        </w:rPr>
        <w:annotationRef/>
      </w:r>
      <w:r>
        <w:sym w:font="Wingdings" w:char="F04A"/>
      </w:r>
    </w:p>
  </w:comment>
  <w:comment w:id="104" w:author="Bill Floyd" w:date="2020-07-23T22:36:00Z" w:initials="BF">
    <w:p w14:paraId="6B002A45" w14:textId="0D15D664" w:rsidR="005E6F0B" w:rsidRDefault="005E6F0B">
      <w:pPr>
        <w:pStyle w:val="CommentText"/>
      </w:pPr>
      <w:r>
        <w:rPr>
          <w:rStyle w:val="CommentReference"/>
        </w:rPr>
        <w:annotationRef/>
      </w:r>
      <w:r>
        <w:t>Reference this design or the design that you modified</w:t>
      </w:r>
    </w:p>
  </w:comment>
  <w:comment w:id="105" w:author="Hannah McSorley" w:date="2020-08-01T13:02:00Z" w:initials="HM">
    <w:p w14:paraId="7896B1AC" w14:textId="601EF1F8" w:rsidR="005E6F0B" w:rsidRDefault="005E6F0B">
      <w:pPr>
        <w:pStyle w:val="CommentText"/>
      </w:pPr>
      <w:r>
        <w:rPr>
          <w:rStyle w:val="CommentReference"/>
        </w:rPr>
        <w:annotationRef/>
      </w:r>
      <w:r>
        <w:t xml:space="preserve">reference at the start of this paragraph. </w:t>
      </w:r>
    </w:p>
  </w:comment>
  <w:comment w:id="116" w:author="Mark Johnson" w:date="2020-07-17T10:18:00Z" w:initials="MJ">
    <w:p w14:paraId="2432000F" w14:textId="77777777" w:rsidR="005E6F0B" w:rsidRDefault="005E6F0B">
      <w:pPr>
        <w:pStyle w:val="CommentText"/>
      </w:pPr>
      <w:r>
        <w:rPr>
          <w:rStyle w:val="CommentReference"/>
        </w:rPr>
        <w:annotationRef/>
      </w:r>
      <w:r>
        <w:t>These edits/suggestions are to keep the consistency in tone and person (avoid sudden shift from 3</w:t>
      </w:r>
      <w:r w:rsidRPr="002E3A08">
        <w:rPr>
          <w:vertAlign w:val="superscript"/>
        </w:rPr>
        <w:t>rd</w:t>
      </w:r>
      <w:r>
        <w:t xml:space="preserve"> person to 1</w:t>
      </w:r>
      <w:r w:rsidRPr="002E3A08">
        <w:rPr>
          <w:vertAlign w:val="superscript"/>
        </w:rPr>
        <w:t>st</w:t>
      </w:r>
      <w:r>
        <w:t xml:space="preserve"> person)</w:t>
      </w:r>
    </w:p>
  </w:comment>
  <w:comment w:id="123" w:author="Bill Floyd" w:date="2020-07-23T22:40:00Z" w:initials="BF">
    <w:p w14:paraId="416D846F" w14:textId="61312534" w:rsidR="005E6F0B" w:rsidRDefault="005E6F0B">
      <w:pPr>
        <w:pStyle w:val="CommentText"/>
      </w:pPr>
      <w:r>
        <w:rPr>
          <w:rStyle w:val="CommentReference"/>
        </w:rPr>
        <w:annotationRef/>
      </w:r>
      <w:r>
        <w:t xml:space="preserve">This design was based partially on what </w:t>
      </w:r>
      <w:proofErr w:type="spellStart"/>
      <w:r>
        <w:t>Maartje</w:t>
      </w:r>
      <w:proofErr w:type="spellEnd"/>
      <w:r>
        <w:t xml:space="preserve"> did as well</w:t>
      </w:r>
    </w:p>
  </w:comment>
  <w:comment w:id="121" w:author="Mark Johnson" w:date="2020-07-17T10:18:00Z" w:initials="MJ">
    <w:p w14:paraId="2D39068F" w14:textId="77777777" w:rsidR="005E6F0B" w:rsidRDefault="005E6F0B">
      <w:pPr>
        <w:pStyle w:val="CommentText"/>
      </w:pPr>
      <w:r>
        <w:rPr>
          <w:rStyle w:val="CommentReference"/>
        </w:rPr>
        <w:annotationRef/>
      </w:r>
      <w:r>
        <w:t xml:space="preserve">Comment on deleted text – I would think this is quite common. I did this in my PhD field work with two stage passive samplers tied in with continuous stage recorders. </w:t>
      </w:r>
    </w:p>
  </w:comment>
  <w:comment w:id="126" w:author="Mark Johnson" w:date="2020-07-17T10:19:00Z" w:initials="MJ">
    <w:p w14:paraId="7FBD5DE2" w14:textId="77777777" w:rsidR="005E6F0B" w:rsidRDefault="005E6F0B">
      <w:pPr>
        <w:pStyle w:val="CommentText"/>
      </w:pPr>
      <w:r>
        <w:rPr>
          <w:rStyle w:val="CommentReference"/>
        </w:rPr>
        <w:annotationRef/>
      </w:r>
      <w:r>
        <w:t xml:space="preserve">Word choice? discretization? </w:t>
      </w:r>
    </w:p>
  </w:comment>
  <w:comment w:id="128" w:author="Mark Johnson" w:date="2020-07-17T10:20:00Z" w:initials="MJ">
    <w:p w14:paraId="1EC7A150" w14:textId="77777777" w:rsidR="005E6F0B" w:rsidRDefault="005E6F0B">
      <w:pPr>
        <w:pStyle w:val="CommentText"/>
      </w:pPr>
      <w:r>
        <w:rPr>
          <w:rStyle w:val="CommentReference"/>
        </w:rPr>
        <w:annotationRef/>
      </w:r>
      <w:r>
        <w:t>Affirm = state as fact</w:t>
      </w:r>
    </w:p>
  </w:comment>
  <w:comment w:id="133" w:author="Bill Floyd" w:date="2020-07-23T22:41:00Z" w:initials="BF">
    <w:p w14:paraId="356D14D5" w14:textId="74EDA7F3" w:rsidR="005E6F0B" w:rsidRDefault="005E6F0B">
      <w:pPr>
        <w:pStyle w:val="CommentText"/>
      </w:pPr>
      <w:r>
        <w:rPr>
          <w:rStyle w:val="CommentReference"/>
        </w:rPr>
        <w:annotationRef/>
      </w:r>
      <w:r>
        <w:t xml:space="preserve">Put in actual amount </w:t>
      </w:r>
      <w:proofErr w:type="spellStart"/>
      <w:r>
        <w:t>ie</w:t>
      </w:r>
      <w:proofErr w:type="spellEnd"/>
      <w:r>
        <w:t xml:space="preserve"> from a few days to a few weeks (or whatever it actually was)</w:t>
      </w:r>
    </w:p>
  </w:comment>
  <w:comment w:id="138" w:author="Bill Floyd" w:date="2020-07-23T22:43:00Z" w:initials="BF">
    <w:p w14:paraId="4AA45768" w14:textId="154EE001" w:rsidR="005E6F0B" w:rsidRDefault="005E6F0B">
      <w:pPr>
        <w:pStyle w:val="CommentText"/>
      </w:pPr>
      <w:r>
        <w:rPr>
          <w:rStyle w:val="CommentReference"/>
        </w:rPr>
        <w:annotationRef/>
      </w:r>
      <w:r>
        <w:t>You don’t need to restate what you are measuring.  IE water samples were transported in coolers with ice.</w:t>
      </w:r>
    </w:p>
  </w:comment>
  <w:comment w:id="139" w:author="Bill Floyd" w:date="2020-07-23T22:46:00Z" w:initials="BF">
    <w:p w14:paraId="33819494" w14:textId="647DE4FB" w:rsidR="005E6F0B" w:rsidRDefault="005E6F0B">
      <w:pPr>
        <w:pStyle w:val="CommentText"/>
      </w:pPr>
      <w:r>
        <w:rPr>
          <w:rStyle w:val="CommentReference"/>
        </w:rPr>
        <w:annotationRef/>
      </w:r>
      <w:r>
        <w:t>This should be in chapter one and need not be repeated here.  You should have already established why this is being measured, now all you need to describe how you did it.</w:t>
      </w:r>
    </w:p>
  </w:comment>
  <w:comment w:id="140" w:author="Bill Floyd" w:date="2020-07-23T22:45:00Z" w:initials="BF">
    <w:p w14:paraId="0DF43EF0" w14:textId="4CC65BE2" w:rsidR="005E6F0B" w:rsidRDefault="005E6F0B">
      <w:pPr>
        <w:pStyle w:val="CommentText"/>
      </w:pPr>
      <w:r>
        <w:rPr>
          <w:rStyle w:val="CommentReference"/>
        </w:rPr>
        <w:annotationRef/>
      </w:r>
      <w:r>
        <w:t>This is a result, should not be here.</w:t>
      </w:r>
    </w:p>
  </w:comment>
  <w:comment w:id="150" w:author="Bill Floyd" w:date="2020-07-23T22:50:00Z" w:initials="BF">
    <w:p w14:paraId="5D8A025C" w14:textId="1289734B" w:rsidR="005E6F0B" w:rsidRDefault="005E6F0B">
      <w:pPr>
        <w:pStyle w:val="CommentText"/>
      </w:pPr>
      <w:r>
        <w:rPr>
          <w:rStyle w:val="CommentReference"/>
        </w:rPr>
        <w:annotationRef/>
      </w:r>
    </w:p>
  </w:comment>
  <w:comment w:id="151" w:author="Hannah McSorley" w:date="2020-08-01T13:35:00Z" w:initials="HM">
    <w:p w14:paraId="3D5FD8D0" w14:textId="66E795DC" w:rsidR="002521FE" w:rsidRDefault="002521FE">
      <w:pPr>
        <w:pStyle w:val="CommentText"/>
      </w:pPr>
      <w:r>
        <w:rPr>
          <w:rStyle w:val="CommentReference"/>
        </w:rPr>
        <w:annotationRef/>
      </w:r>
      <w:r w:rsidR="002B411C">
        <w:t>We discussed possibly moving this to the appendix as it’s standard – however,</w:t>
      </w:r>
      <w:bookmarkStart w:id="152" w:name="_GoBack"/>
      <w:bookmarkEnd w:id="152"/>
      <w:r w:rsidR="002B411C">
        <w:t xml:space="preserve"> the details provided here are related to adjustable methods (not the standard method of high temp combustion) and would be necessary if anyone wanted to repeat this experiment with the same methods I used. </w:t>
      </w:r>
    </w:p>
  </w:comment>
  <w:comment w:id="163" w:author="Mark Johnson" w:date="2020-07-17T10:21:00Z" w:initials="MJ">
    <w:p w14:paraId="6B84376D" w14:textId="77777777" w:rsidR="005E6F0B" w:rsidRDefault="005E6F0B">
      <w:pPr>
        <w:pStyle w:val="CommentText"/>
      </w:pPr>
      <w:r>
        <w:rPr>
          <w:rStyle w:val="CommentReference"/>
        </w:rPr>
        <w:annotationRef/>
      </w:r>
      <w:r>
        <w:t>Nice paragraph</w:t>
      </w:r>
    </w:p>
  </w:comment>
  <w:comment w:id="171" w:author="Mark Johnson" w:date="2020-07-17T10:27:00Z" w:initials="MJ">
    <w:p w14:paraId="2EEA427C" w14:textId="61D274BC" w:rsidR="005E6F0B" w:rsidRDefault="005E6F0B">
      <w:pPr>
        <w:pStyle w:val="CommentText"/>
      </w:pPr>
      <w:r>
        <w:rPr>
          <w:rStyle w:val="CommentReference"/>
        </w:rPr>
        <w:annotationRef/>
      </w:r>
      <w:r>
        <w:t>Would snow usually be presented as SWE?</w:t>
      </w:r>
    </w:p>
  </w:comment>
  <w:comment w:id="176" w:author="Mark Johnson" w:date="2020-07-17T10:29:00Z" w:initials="MJ">
    <w:p w14:paraId="79474CCF" w14:textId="6E57C5AB" w:rsidR="005E6F0B" w:rsidRDefault="005E6F0B">
      <w:pPr>
        <w:pStyle w:val="CommentText"/>
      </w:pPr>
      <w:r>
        <w:rPr>
          <w:rStyle w:val="CommentReference"/>
        </w:rPr>
        <w:annotationRef/>
      </w:r>
      <w:r>
        <w:t>Added some space so was clear to distinguish between rows. Should put this in same font as rest of text, use capital letters, etc.</w:t>
      </w:r>
    </w:p>
  </w:comment>
  <w:comment w:id="214" w:author="Mark Johnson" w:date="2020-07-17T10:31:00Z" w:initials="MJ">
    <w:p w14:paraId="7B0D9A9C" w14:textId="1204176C" w:rsidR="005E6F0B" w:rsidRDefault="005E6F0B">
      <w:pPr>
        <w:pStyle w:val="CommentText"/>
      </w:pPr>
      <w:r>
        <w:rPr>
          <w:rStyle w:val="CommentReference"/>
        </w:rPr>
        <w:annotationRef/>
      </w:r>
      <w:r>
        <w:t xml:space="preserve"> 90% is less cautious than 95%</w:t>
      </w:r>
    </w:p>
  </w:comment>
  <w:comment w:id="217" w:author="Mark Johnson" w:date="2020-07-17T10:32:00Z" w:initials="MJ">
    <w:p w14:paraId="6CB28AE1" w14:textId="3D0C5CA5" w:rsidR="005E6F0B" w:rsidRDefault="005E6F0B">
      <w:pPr>
        <w:pStyle w:val="CommentText"/>
      </w:pPr>
      <w:r>
        <w:rPr>
          <w:rStyle w:val="CommentReference"/>
        </w:rPr>
        <w:annotationRef/>
      </w:r>
      <w:r>
        <w:t>Needs some attention to make fit without funky column text wrapping</w:t>
      </w:r>
    </w:p>
  </w:comment>
  <w:comment w:id="218" w:author="Mark Johnson" w:date="2020-07-17T10:33:00Z" w:initials="MJ">
    <w:p w14:paraId="03BDE3E9" w14:textId="298D4136" w:rsidR="005E6F0B" w:rsidRDefault="005E6F0B">
      <w:pPr>
        <w:pStyle w:val="CommentText"/>
        <w:rPr>
          <w:rStyle w:val="CommentReference"/>
        </w:rPr>
      </w:pPr>
      <w:r>
        <w:rPr>
          <w:rStyle w:val="CommentReference"/>
        </w:rPr>
        <w:annotationRef/>
      </w:r>
      <w:r>
        <w:rPr>
          <w:rStyle w:val="CommentReference"/>
        </w:rPr>
        <w:t xml:space="preserve">Seems best to report either SUVA254 or SAC254. SUVA = [DOC]/SAC254, and you show that [DOC] is not so great for </w:t>
      </w:r>
      <w:proofErr w:type="spellStart"/>
      <w:r>
        <w:rPr>
          <w:rStyle w:val="CommentReference"/>
        </w:rPr>
        <w:t>spectrolyser</w:t>
      </w:r>
      <w:proofErr w:type="spellEnd"/>
      <w:r>
        <w:rPr>
          <w:rStyle w:val="CommentReference"/>
        </w:rPr>
        <w:t xml:space="preserve">, going with SAC254 makes sense for reporting results. </w:t>
      </w:r>
    </w:p>
    <w:p w14:paraId="090A743F" w14:textId="77777777" w:rsidR="005E6F0B" w:rsidRDefault="005E6F0B">
      <w:pPr>
        <w:pStyle w:val="CommentText"/>
        <w:rPr>
          <w:rStyle w:val="CommentReference"/>
        </w:rPr>
      </w:pPr>
    </w:p>
    <w:p w14:paraId="1E4AFEF5" w14:textId="0C10BA7F" w:rsidR="005E6F0B" w:rsidRDefault="005E6F0B">
      <w:pPr>
        <w:pStyle w:val="CommentText"/>
      </w:pPr>
      <w:r>
        <w:rPr>
          <w:rStyle w:val="CommentReference"/>
        </w:rPr>
        <w:t>You can use SUVA254 when comparing to other studies, particularly when using [DOC] from NPOC to compute SUVA</w:t>
      </w:r>
    </w:p>
  </w:comment>
  <w:comment w:id="221" w:author="Mark Johnson" w:date="2020-07-17T10:35:00Z" w:initials="MJ">
    <w:p w14:paraId="78CF43B8" w14:textId="24104100" w:rsidR="005E6F0B" w:rsidRDefault="005E6F0B">
      <w:pPr>
        <w:pStyle w:val="CommentText"/>
      </w:pPr>
      <w:r>
        <w:rPr>
          <w:rStyle w:val="CommentReference"/>
        </w:rPr>
        <w:annotationRef/>
      </w:r>
      <w:r>
        <w:t xml:space="preserve">Good to add some words to define vertical lines (solid and dashed) in the figure caption here, also what the dots indicate. </w:t>
      </w:r>
    </w:p>
  </w:comment>
  <w:comment w:id="226" w:author="Mark Johnson" w:date="2020-07-17T10:36:00Z" w:initials="MJ">
    <w:p w14:paraId="618CADDC" w14:textId="792AB964" w:rsidR="005E6F0B" w:rsidRDefault="005E6F0B">
      <w:pPr>
        <w:pStyle w:val="CommentText"/>
      </w:pPr>
      <w:r>
        <w:rPr>
          <w:rStyle w:val="CommentReference"/>
        </w:rPr>
        <w:annotationRef/>
      </w:r>
      <w:r>
        <w:t>Define RSD in the Table heading</w:t>
      </w:r>
    </w:p>
  </w:comment>
  <w:comment w:id="252" w:author="Mark Johnson" w:date="2020-07-17T10:49:00Z" w:initials="MJ">
    <w:p w14:paraId="5BBAD336" w14:textId="77777777" w:rsidR="005E6F0B" w:rsidRDefault="005E6F0B">
      <w:pPr>
        <w:pStyle w:val="CommentText"/>
      </w:pPr>
      <w:r>
        <w:rPr>
          <w:rStyle w:val="CommentReference"/>
        </w:rPr>
        <w:annotationRef/>
      </w:r>
      <w:r>
        <w:t xml:space="preserve">This figure seems to be saying that a site-specific calibration might be needed rather than relying on the global calibration. The figure was set up to address if molecular character of river samples shifted. That would be better done by looking at SAC254 or some other molecular character indicator. </w:t>
      </w:r>
    </w:p>
    <w:p w14:paraId="6E0211A8" w14:textId="77777777" w:rsidR="005E6F0B" w:rsidRDefault="005E6F0B">
      <w:pPr>
        <w:pStyle w:val="CommentText"/>
      </w:pPr>
    </w:p>
    <w:p w14:paraId="38E78DEB" w14:textId="294598C2" w:rsidR="005E6F0B" w:rsidRDefault="005E6F0B">
      <w:pPr>
        <w:pStyle w:val="CommentText"/>
      </w:pPr>
      <w:r>
        <w:t>Maybe just use the inset as the main figure (DOC on X with SAV on Y), and move this DOC (NPOC) vs DOC (</w:t>
      </w:r>
      <w:proofErr w:type="spellStart"/>
      <w:r>
        <w:t>spectrolyser</w:t>
      </w:r>
      <w:proofErr w:type="spellEnd"/>
      <w:r>
        <w:t>) to the appendix?</w:t>
      </w:r>
    </w:p>
  </w:comment>
  <w:comment w:id="255" w:author="Mark Johnson" w:date="2020-07-17T10:52:00Z" w:initials="MJ">
    <w:p w14:paraId="77A47C08" w14:textId="1CC83FB7" w:rsidR="005E6F0B" w:rsidRDefault="005E6F0B">
      <w:pPr>
        <w:pStyle w:val="CommentText"/>
      </w:pPr>
      <w:r>
        <w:rPr>
          <w:rStyle w:val="CommentReference"/>
        </w:rPr>
        <w:annotationRef/>
      </w:r>
      <w:r>
        <w:t xml:space="preserve">Can we plot it like this since these are not independent? SUVA = [DOC]/SAC254, so we have DOC on the X and something derived from DOC on the 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6C9515" w15:done="0"/>
  <w15:commentEx w15:paraId="05E6AA62" w15:done="0"/>
  <w15:commentEx w15:paraId="1CD322A1" w15:paraIdParent="05E6AA62" w15:done="0"/>
  <w15:commentEx w15:paraId="0C5E8D4A" w15:done="0"/>
  <w15:commentEx w15:paraId="268A44C7" w15:done="0"/>
  <w15:commentEx w15:paraId="1E8A409A" w15:paraIdParent="268A44C7" w15:done="0"/>
  <w15:commentEx w15:paraId="3A82A8FD" w15:done="0"/>
  <w15:commentEx w15:paraId="5FB6889A" w15:paraIdParent="3A82A8FD" w15:done="0"/>
  <w15:commentEx w15:paraId="45DAF0D8" w15:done="0"/>
  <w15:commentEx w15:paraId="2A0B3BDF" w15:paraIdParent="45DAF0D8" w15:done="0"/>
  <w15:commentEx w15:paraId="1E167E8F" w15:done="0"/>
  <w15:commentEx w15:paraId="3A45050F" w15:done="0"/>
  <w15:commentEx w15:paraId="4D0E2EAF" w15:paraIdParent="3A45050F" w15:done="0"/>
  <w15:commentEx w15:paraId="01A3CD69" w15:done="0"/>
  <w15:commentEx w15:paraId="3D093B98" w15:done="0"/>
  <w15:commentEx w15:paraId="2E73C9ED" w15:done="0"/>
  <w15:commentEx w15:paraId="4B9B3199" w15:done="0"/>
  <w15:commentEx w15:paraId="2D9C9557" w15:done="0"/>
  <w15:commentEx w15:paraId="1D98A4AA" w15:done="0"/>
  <w15:commentEx w15:paraId="2EBBB9CE" w15:done="0"/>
  <w15:commentEx w15:paraId="0442C073" w15:done="0"/>
  <w15:commentEx w15:paraId="6B19FDEC" w15:done="0"/>
  <w15:commentEx w15:paraId="0CCF1BDB" w15:done="0"/>
  <w15:commentEx w15:paraId="5F2F4656" w15:done="0"/>
  <w15:commentEx w15:paraId="2005F836" w15:done="0"/>
  <w15:commentEx w15:paraId="38218490" w15:done="0"/>
  <w15:commentEx w15:paraId="798C7B65" w15:done="0"/>
  <w15:commentEx w15:paraId="11E3B4AF" w15:done="0"/>
  <w15:commentEx w15:paraId="3CD4BAFE" w15:done="0"/>
  <w15:commentEx w15:paraId="28C05B98" w15:done="0"/>
  <w15:commentEx w15:paraId="33AA37F8" w15:done="0"/>
  <w15:commentEx w15:paraId="6B002A45" w15:done="0"/>
  <w15:commentEx w15:paraId="7896B1AC" w15:paraIdParent="6B002A45" w15:done="0"/>
  <w15:commentEx w15:paraId="2432000F" w15:done="0"/>
  <w15:commentEx w15:paraId="416D846F" w15:done="0"/>
  <w15:commentEx w15:paraId="2D39068F" w15:done="0"/>
  <w15:commentEx w15:paraId="7FBD5DE2" w15:done="0"/>
  <w15:commentEx w15:paraId="1EC7A150" w15:done="0"/>
  <w15:commentEx w15:paraId="356D14D5" w15:done="0"/>
  <w15:commentEx w15:paraId="4AA45768" w15:done="0"/>
  <w15:commentEx w15:paraId="33819494" w15:done="0"/>
  <w15:commentEx w15:paraId="0DF43EF0" w15:done="0"/>
  <w15:commentEx w15:paraId="5D8A025C" w15:done="0"/>
  <w15:commentEx w15:paraId="3D5FD8D0" w15:paraIdParent="5D8A025C" w15:done="0"/>
  <w15:commentEx w15:paraId="6B84376D" w15:done="0"/>
  <w15:commentEx w15:paraId="2EEA427C" w15:done="0"/>
  <w15:commentEx w15:paraId="79474CCF" w15:done="0"/>
  <w15:commentEx w15:paraId="7B0D9A9C" w15:done="0"/>
  <w15:commentEx w15:paraId="6CB28AE1" w15:done="0"/>
  <w15:commentEx w15:paraId="1E4AFEF5" w15:done="0"/>
  <w15:commentEx w15:paraId="78CF43B8" w15:done="0"/>
  <w15:commentEx w15:paraId="618CADDC" w15:done="0"/>
  <w15:commentEx w15:paraId="38E78DEB" w15:done="0"/>
  <w15:commentEx w15:paraId="77A47C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BF866" w16cex:dateUtc="2020-07-17T17:13:00Z"/>
  <w16cex:commentExtensible w16cex:durableId="22BBF8CE" w16cex:dateUtc="2020-07-17T17:15:00Z"/>
  <w16cex:commentExtensible w16cex:durableId="22BBF903" w16cex:dateUtc="2020-07-17T17:16:00Z"/>
  <w16cex:commentExtensible w16cex:durableId="22BBF93B" w16cex:dateUtc="2020-07-17T17:17:00Z"/>
  <w16cex:commentExtensible w16cex:durableId="22BBF965" w16cex:dateUtc="2020-07-17T17:18:00Z"/>
  <w16cex:commentExtensible w16cex:durableId="22BBF993" w16cex:dateUtc="2020-07-17T17:18:00Z"/>
  <w16cex:commentExtensible w16cex:durableId="22BBF9C0" w16cex:dateUtc="2020-07-17T17:19:00Z"/>
  <w16cex:commentExtensible w16cex:durableId="22BBFA08" w16cex:dateUtc="2020-07-17T17:20:00Z"/>
  <w16cex:commentExtensible w16cex:durableId="22BBFA37" w16cex:dateUtc="2020-07-17T17:21:00Z"/>
  <w16cex:commentExtensible w16cex:durableId="22BBFB83" w16cex:dateUtc="2020-07-17T17:27:00Z"/>
  <w16cex:commentExtensible w16cex:durableId="22BBFC0F" w16cex:dateUtc="2020-07-17T17:29:00Z"/>
  <w16cex:commentExtensible w16cex:durableId="22BBFC69" w16cex:dateUtc="2020-07-17T17:31:00Z"/>
  <w16cex:commentExtensible w16cex:durableId="22BBFCD3" w16cex:dateUtc="2020-07-17T17:32:00Z"/>
  <w16cex:commentExtensible w16cex:durableId="22BBFCF7" w16cex:dateUtc="2020-07-17T17:33:00Z"/>
  <w16cex:commentExtensible w16cex:durableId="22BBFD78" w16cex:dateUtc="2020-07-17T17:35:00Z"/>
  <w16cex:commentExtensible w16cex:durableId="22BBFDC3" w16cex:dateUtc="2020-07-17T17:36:00Z"/>
  <w16cex:commentExtensible w16cex:durableId="22BC00A1" w16cex:dateUtc="2020-07-17T17:49:00Z"/>
  <w16cex:commentExtensible w16cex:durableId="22BC0188" w16cex:dateUtc="2020-07-17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6C9515" w16cid:durableId="22CE89F4"/>
  <w16cid:commentId w16cid:paraId="05E6AA62" w16cid:durableId="22CE89F5"/>
  <w16cid:commentId w16cid:paraId="1CD322A1" w16cid:durableId="22CE8B29"/>
  <w16cid:commentId w16cid:paraId="0C5E8D4A" w16cid:durableId="22CE89F6"/>
  <w16cid:commentId w16cid:paraId="268A44C7" w16cid:durableId="22CE89F7"/>
  <w16cid:commentId w16cid:paraId="1E8A409A" w16cid:durableId="22CE8B17"/>
  <w16cid:commentId w16cid:paraId="3A82A8FD" w16cid:durableId="22CE89F8"/>
  <w16cid:commentId w16cid:paraId="5FB6889A" w16cid:durableId="22CE8BF6"/>
  <w16cid:commentId w16cid:paraId="45DAF0D8" w16cid:durableId="22CE89F9"/>
  <w16cid:commentId w16cid:paraId="2A0B3BDF" w16cid:durableId="22CE8C79"/>
  <w16cid:commentId w16cid:paraId="1E167E8F" w16cid:durableId="22CE89FA"/>
  <w16cid:commentId w16cid:paraId="3A45050F" w16cid:durableId="22CE89FB"/>
  <w16cid:commentId w16cid:paraId="4D0E2EAF" w16cid:durableId="22CE89FC"/>
  <w16cid:commentId w16cid:paraId="01A3CD69" w16cid:durableId="22CE89FD"/>
  <w16cid:commentId w16cid:paraId="3D093B98" w16cid:durableId="22CE89FE"/>
  <w16cid:commentId w16cid:paraId="2E73C9ED" w16cid:durableId="22CE89FF"/>
  <w16cid:commentId w16cid:paraId="4B9B3199" w16cid:durableId="22CE8A00"/>
  <w16cid:commentId w16cid:paraId="2D9C9557" w16cid:durableId="22BBF866"/>
  <w16cid:commentId w16cid:paraId="1D98A4AA" w16cid:durableId="22CE8A02"/>
  <w16cid:commentId w16cid:paraId="2EBBB9CE" w16cid:durableId="22CE8A03"/>
  <w16cid:commentId w16cid:paraId="0442C073" w16cid:durableId="22CE8A04"/>
  <w16cid:commentId w16cid:paraId="6B19FDEC" w16cid:durableId="22BBF8CE"/>
  <w16cid:commentId w16cid:paraId="0CCF1BDB" w16cid:durableId="22CE8A06"/>
  <w16cid:commentId w16cid:paraId="5F2F4656" w16cid:durableId="22BBF903"/>
  <w16cid:commentId w16cid:paraId="2005F836" w16cid:durableId="22CE8A08"/>
  <w16cid:commentId w16cid:paraId="38218490" w16cid:durableId="22CE8A09"/>
  <w16cid:commentId w16cid:paraId="798C7B65" w16cid:durableId="22CE8A0A"/>
  <w16cid:commentId w16cid:paraId="11E3B4AF" w16cid:durableId="22CE8A0B"/>
  <w16cid:commentId w16cid:paraId="3CD4BAFE" w16cid:durableId="22CE8A0C"/>
  <w16cid:commentId w16cid:paraId="28C05B98" w16cid:durableId="22CE8A0D"/>
  <w16cid:commentId w16cid:paraId="33AA37F8" w16cid:durableId="22BBF93B"/>
  <w16cid:commentId w16cid:paraId="6B002A45" w16cid:durableId="22CE8A0F"/>
  <w16cid:commentId w16cid:paraId="7896B1AC" w16cid:durableId="22CFE67A"/>
  <w16cid:commentId w16cid:paraId="2432000F" w16cid:durableId="22BBF965"/>
  <w16cid:commentId w16cid:paraId="416D846F" w16cid:durableId="22CE8A11"/>
  <w16cid:commentId w16cid:paraId="2D39068F" w16cid:durableId="22BBF993"/>
  <w16cid:commentId w16cid:paraId="7FBD5DE2" w16cid:durableId="22BBF9C0"/>
  <w16cid:commentId w16cid:paraId="1EC7A150" w16cid:durableId="22BBFA08"/>
  <w16cid:commentId w16cid:paraId="356D14D5" w16cid:durableId="22CE8A15"/>
  <w16cid:commentId w16cid:paraId="4AA45768" w16cid:durableId="22CE8A16"/>
  <w16cid:commentId w16cid:paraId="33819494" w16cid:durableId="22CE8A17"/>
  <w16cid:commentId w16cid:paraId="0DF43EF0" w16cid:durableId="22CE8A18"/>
  <w16cid:commentId w16cid:paraId="5D8A025C" w16cid:durableId="22CE8A19"/>
  <w16cid:commentId w16cid:paraId="3D5FD8D0" w16cid:durableId="22CFEE3B"/>
  <w16cid:commentId w16cid:paraId="6B84376D" w16cid:durableId="22BBFA37"/>
  <w16cid:commentId w16cid:paraId="2EEA427C" w16cid:durableId="22BBFB83"/>
  <w16cid:commentId w16cid:paraId="79474CCF" w16cid:durableId="22BBFC0F"/>
  <w16cid:commentId w16cid:paraId="7B0D9A9C" w16cid:durableId="22BBFC69"/>
  <w16cid:commentId w16cid:paraId="6CB28AE1" w16cid:durableId="22BBFCD3"/>
  <w16cid:commentId w16cid:paraId="1E4AFEF5" w16cid:durableId="22BBFCF7"/>
  <w16cid:commentId w16cid:paraId="78CF43B8" w16cid:durableId="22BBFD78"/>
  <w16cid:commentId w16cid:paraId="618CADDC" w16cid:durableId="22BBFDC3"/>
  <w16cid:commentId w16cid:paraId="38E78DEB" w16cid:durableId="22BC00A1"/>
  <w16cid:commentId w16cid:paraId="77A47C08" w16cid:durableId="22BC01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497A9" w14:textId="77777777" w:rsidR="00E51FC3" w:rsidRDefault="00E51FC3">
      <w:pPr>
        <w:spacing w:line="240" w:lineRule="auto"/>
      </w:pPr>
      <w:r>
        <w:separator/>
      </w:r>
    </w:p>
  </w:endnote>
  <w:endnote w:type="continuationSeparator" w:id="0">
    <w:p w14:paraId="2C229537" w14:textId="77777777" w:rsidR="00E51FC3" w:rsidRDefault="00E51F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37A6D9" w14:textId="77777777" w:rsidR="005E6F0B" w:rsidRDefault="005E6F0B">
    <w:pPr>
      <w:pStyle w:val="Footer"/>
      <w:jc w:val="right"/>
    </w:pPr>
    <w:r>
      <w:fldChar w:fldCharType="begin"/>
    </w:r>
    <w:r>
      <w:instrText xml:space="preserve"> PAGE   \* MERGEFORMAT </w:instrText>
    </w:r>
    <w:r>
      <w:fldChar w:fldCharType="separate"/>
    </w:r>
    <w:r>
      <w:rPr>
        <w:noProof/>
      </w:rPr>
      <w:t>ii</w:t>
    </w:r>
    <w:r>
      <w:rPr>
        <w:noProof/>
      </w:rPr>
      <w:fldChar w:fldCharType="end"/>
    </w:r>
  </w:p>
  <w:p w14:paraId="66088D20" w14:textId="77777777" w:rsidR="005E6F0B" w:rsidRDefault="005E6F0B" w:rsidP="00053949">
    <w:pPr>
      <w:pStyle w:val="Footer"/>
    </w:pPr>
  </w:p>
  <w:p w14:paraId="711AEA9A" w14:textId="77777777" w:rsidR="005E6F0B" w:rsidRDefault="005E6F0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14:paraId="10831599" w14:textId="77777777" w:rsidR="005E6F0B" w:rsidRDefault="005E6F0B">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0FE04CC7" w14:textId="77777777" w:rsidR="005E6F0B" w:rsidRDefault="005E6F0B">
    <w:pPr>
      <w:pStyle w:val="Footer"/>
    </w:pPr>
  </w:p>
  <w:p w14:paraId="2AEE18A1" w14:textId="77777777" w:rsidR="005E6F0B" w:rsidRDefault="005E6F0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332935"/>
      <w:docPartObj>
        <w:docPartGallery w:val="Page Numbers (Bottom of Page)"/>
        <w:docPartUnique/>
      </w:docPartObj>
    </w:sdtPr>
    <w:sdtEndPr>
      <w:rPr>
        <w:noProof/>
      </w:rPr>
    </w:sdtEndPr>
    <w:sdtContent>
      <w:p w14:paraId="57280AE3" w14:textId="77777777" w:rsidR="005E6F0B" w:rsidRDefault="005E6F0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63693B6" w14:textId="77777777" w:rsidR="005E6F0B" w:rsidRDefault="005E6F0B">
    <w:pPr>
      <w:pStyle w:val="Footer"/>
    </w:pPr>
  </w:p>
  <w:p w14:paraId="66CD8083" w14:textId="77777777" w:rsidR="005E6F0B" w:rsidRDefault="005E6F0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67200"/>
      <w:docPartObj>
        <w:docPartGallery w:val="Page Numbers (Bottom of Page)"/>
        <w:docPartUnique/>
      </w:docPartObj>
    </w:sdtPr>
    <w:sdtEndPr>
      <w:rPr>
        <w:noProof/>
      </w:rPr>
    </w:sdtEndPr>
    <w:sdtContent>
      <w:p w14:paraId="37F9D1A4" w14:textId="77777777" w:rsidR="005E6F0B" w:rsidRDefault="005E6F0B">
        <w:pPr>
          <w:pStyle w:val="Footer"/>
          <w:jc w:val="right"/>
        </w:pPr>
        <w:r>
          <w:fldChar w:fldCharType="begin"/>
        </w:r>
        <w:r>
          <w:instrText xml:space="preserve"> PAGE   \* MERGEFORMAT </w:instrText>
        </w:r>
        <w:r>
          <w:fldChar w:fldCharType="separate"/>
        </w:r>
        <w:r>
          <w:rPr>
            <w:noProof/>
          </w:rPr>
          <w:t>52</w:t>
        </w:r>
        <w:r>
          <w:rPr>
            <w:noProof/>
          </w:rPr>
          <w:fldChar w:fldCharType="end"/>
        </w:r>
      </w:p>
    </w:sdtContent>
  </w:sdt>
  <w:p w14:paraId="05EC5507" w14:textId="77777777" w:rsidR="005E6F0B" w:rsidRDefault="005E6F0B">
    <w:pPr>
      <w:pStyle w:val="Footer"/>
    </w:pPr>
  </w:p>
  <w:p w14:paraId="568695DA" w14:textId="77777777" w:rsidR="005E6F0B" w:rsidRDefault="005E6F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F0273" w14:textId="77777777" w:rsidR="00E51FC3" w:rsidRDefault="00E51FC3">
      <w:r>
        <w:separator/>
      </w:r>
    </w:p>
  </w:footnote>
  <w:footnote w:type="continuationSeparator" w:id="0">
    <w:p w14:paraId="28E5F35E" w14:textId="77777777" w:rsidR="00E51FC3" w:rsidRDefault="00E51FC3">
      <w:r>
        <w:continuationSeparator/>
      </w:r>
    </w:p>
  </w:footnote>
  <w:footnote w:id="1">
    <w:p w14:paraId="3C4E9A7C" w14:textId="77777777" w:rsidR="005E6F0B" w:rsidRDefault="005E6F0B">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CE08A1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45A83"/>
    <w:rsid w:val="00053949"/>
    <w:rsid w:val="0013161A"/>
    <w:rsid w:val="00136771"/>
    <w:rsid w:val="001C150B"/>
    <w:rsid w:val="002521FE"/>
    <w:rsid w:val="0026551E"/>
    <w:rsid w:val="00274307"/>
    <w:rsid w:val="002B411C"/>
    <w:rsid w:val="002E3A08"/>
    <w:rsid w:val="00323151"/>
    <w:rsid w:val="00346146"/>
    <w:rsid w:val="00405B36"/>
    <w:rsid w:val="004247A5"/>
    <w:rsid w:val="004E29B3"/>
    <w:rsid w:val="00590D07"/>
    <w:rsid w:val="005A0236"/>
    <w:rsid w:val="005C1D5F"/>
    <w:rsid w:val="005E6F0B"/>
    <w:rsid w:val="00691BC7"/>
    <w:rsid w:val="006A6BC0"/>
    <w:rsid w:val="006D2FF7"/>
    <w:rsid w:val="007078D5"/>
    <w:rsid w:val="00734ECD"/>
    <w:rsid w:val="00784D58"/>
    <w:rsid w:val="00785E78"/>
    <w:rsid w:val="007A0F04"/>
    <w:rsid w:val="007B5FA3"/>
    <w:rsid w:val="008D6863"/>
    <w:rsid w:val="008F49AF"/>
    <w:rsid w:val="009E2154"/>
    <w:rsid w:val="00A144F7"/>
    <w:rsid w:val="00B14038"/>
    <w:rsid w:val="00B64271"/>
    <w:rsid w:val="00B86B75"/>
    <w:rsid w:val="00BC48D5"/>
    <w:rsid w:val="00C36279"/>
    <w:rsid w:val="00CD314C"/>
    <w:rsid w:val="00CF4C2A"/>
    <w:rsid w:val="00D07249"/>
    <w:rsid w:val="00D27288"/>
    <w:rsid w:val="00D438BC"/>
    <w:rsid w:val="00DC6C14"/>
    <w:rsid w:val="00E131BD"/>
    <w:rsid w:val="00E315A3"/>
    <w:rsid w:val="00E3690A"/>
    <w:rsid w:val="00E51FC3"/>
    <w:rsid w:val="00E6797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0B164"/>
  <w15:docId w15:val="{967DC07A-2B8E-42F6-B29E-58A15670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CD314C"/>
    <w:rPr>
      <w:sz w:val="16"/>
      <w:szCs w:val="16"/>
    </w:rPr>
  </w:style>
  <w:style w:type="paragraph" w:styleId="CommentText">
    <w:name w:val="annotation text"/>
    <w:basedOn w:val="Normal"/>
    <w:link w:val="CommentTextChar"/>
    <w:semiHidden/>
    <w:unhideWhenUsed/>
    <w:rsid w:val="00CD314C"/>
    <w:pPr>
      <w:spacing w:line="240" w:lineRule="auto"/>
    </w:pPr>
    <w:rPr>
      <w:sz w:val="20"/>
      <w:szCs w:val="20"/>
    </w:rPr>
  </w:style>
  <w:style w:type="character" w:customStyle="1" w:styleId="CommentTextChar">
    <w:name w:val="Comment Text Char"/>
    <w:basedOn w:val="DefaultParagraphFont"/>
    <w:link w:val="CommentText"/>
    <w:semiHidden/>
    <w:rsid w:val="00CD314C"/>
    <w:rPr>
      <w:sz w:val="20"/>
      <w:szCs w:val="20"/>
    </w:rPr>
  </w:style>
  <w:style w:type="paragraph" w:styleId="CommentSubject">
    <w:name w:val="annotation subject"/>
    <w:basedOn w:val="CommentText"/>
    <w:next w:val="CommentText"/>
    <w:link w:val="CommentSubjectChar"/>
    <w:semiHidden/>
    <w:unhideWhenUsed/>
    <w:rsid w:val="00CD314C"/>
    <w:rPr>
      <w:b/>
      <w:bCs/>
    </w:rPr>
  </w:style>
  <w:style w:type="character" w:customStyle="1" w:styleId="CommentSubjectChar">
    <w:name w:val="Comment Subject Char"/>
    <w:basedOn w:val="CommentTextChar"/>
    <w:link w:val="CommentSubject"/>
    <w:semiHidden/>
    <w:rsid w:val="00CD314C"/>
    <w:rPr>
      <w:b/>
      <w:bCs/>
      <w:sz w:val="20"/>
      <w:szCs w:val="20"/>
    </w:rPr>
  </w:style>
  <w:style w:type="character" w:customStyle="1" w:styleId="UnresolvedMention1">
    <w:name w:val="Unresolved Mention1"/>
    <w:basedOn w:val="DefaultParagraphFont"/>
    <w:uiPriority w:val="99"/>
    <w:semiHidden/>
    <w:unhideWhenUsed/>
    <w:rsid w:val="00136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60492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021/es103992s" TargetMode="External"/><Relationship Id="rId47" Type="http://schemas.openxmlformats.org/officeDocument/2006/relationships/hyperlink" Target="https://doi.org/10.1007/s11749-016-0481-7" TargetMode="External"/><Relationship Id="rId50" Type="http://schemas.openxmlformats.org/officeDocument/2006/relationships/hyperlink" Target="https://doi.org/10.2166/aqua.2008.064" TargetMode="External"/><Relationship Id="rId55" Type="http://schemas.openxmlformats.org/officeDocument/2006/relationships/hyperlink" Target="https://doi.org/10.1016/j.watres.2016.08.031" TargetMode="External"/><Relationship Id="rId63" Type="http://schemas.openxmlformats.org/officeDocument/2006/relationships/hyperlink" Target="https://www.canada.ca/content/dam/hc-sc/migration/hc-sc/ewh-semt/alt%7B\_%7Dformats/pdf/pubs/water-eau/sum%7B\_%7Dguide-res%7B\_%7Drecom/summary-table-August-15-2019-eng.pdf" TargetMode="External"/><Relationship Id="rId68" Type="http://schemas.openxmlformats.org/officeDocument/2006/relationships/hyperlink" Target="https://doi.org/10.1002/j.1551-8833.1995.tb06302.x" TargetMode="External"/><Relationship Id="rId76" Type="http://schemas.openxmlformats.org/officeDocument/2006/relationships/hyperlink" Target="https://doi.org/10.1016/j.cis.2010.06.007" TargetMode="External"/><Relationship Id="rId84" Type="http://schemas.openxmlformats.org/officeDocument/2006/relationships/hyperlink" Target="https://doi.org/10.1007/sl0533-010-9416-7" TargetMode="External"/><Relationship Id="rId89"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1002/j.1551-8833.2002.tb10250.x"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111/ele.12897" TargetMode="External"/><Relationship Id="rId45" Type="http://schemas.openxmlformats.org/officeDocument/2006/relationships/hyperlink" Target="http://www.standardmethods.org/" TargetMode="External"/><Relationship Id="rId53" Type="http://schemas.openxmlformats.org/officeDocument/2006/relationships/hyperlink" Target="https://doi.org/10.1139/cjfas-2014-0400" TargetMode="External"/><Relationship Id="rId58" Type="http://schemas.openxmlformats.org/officeDocument/2006/relationships/hyperlink" Target="https://doi.org/10.1016/j.watres.2010.08.051" TargetMode="External"/><Relationship Id="rId66" Type="http://schemas.openxmlformats.org/officeDocument/2006/relationships/hyperlink" Target="https://www.jstor.org/stable/40058211" TargetMode="External"/><Relationship Id="rId74" Type="http://schemas.openxmlformats.org/officeDocument/2006/relationships/hyperlink" Target="https://doi.org/10.1002/rra.1504" TargetMode="External"/><Relationship Id="rId79" Type="http://schemas.openxmlformats.org/officeDocument/2006/relationships/hyperlink" Target="https://doi.org/10.5194/bg-10-2315-2013" TargetMode="External"/><Relationship Id="rId87" Type="http://schemas.openxmlformats.org/officeDocument/2006/relationships/hyperlink" Target="https://doi.org/10.1111/j.1365-2427.2011.02613.x" TargetMode="External"/><Relationship Id="rId5" Type="http://schemas.openxmlformats.org/officeDocument/2006/relationships/webSettings" Target="webSettings.xml"/><Relationship Id="rId61" Type="http://schemas.openxmlformats.org/officeDocument/2006/relationships/hyperlink" Target="https://doi.org/10.13031/2013.15662" TargetMode="External"/><Relationship Id="rId82" Type="http://schemas.openxmlformats.org/officeDocument/2006/relationships/hyperlink" Target="https://doi.org/10.1016/S0003-2670(96)00412-6" TargetMode="External"/><Relationship Id="rId90" Type="http://schemas.openxmlformats.org/officeDocument/2006/relationships/hyperlink" Target="https://doi.org/10.1007/s11356-015-4078-6"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j.jhydrol.2014.05.060" TargetMode="External"/><Relationship Id="rId48" Type="http://schemas.openxmlformats.org/officeDocument/2006/relationships/hyperlink" Target="https://doi.org/10.1201/9780367816377-11" TargetMode="External"/><Relationship Id="rId56" Type="http://schemas.openxmlformats.org/officeDocument/2006/relationships/hyperlink" Target="https://pubs.er.usgs.gov/publication/sir20075282" TargetMode="External"/><Relationship Id="rId64" Type="http://schemas.openxmlformats.org/officeDocument/2006/relationships/hyperlink" Target="https://www.canada.ca/en/health-canada/services/healthy-living/your-health/environment/drinking-water-chlorination.html" TargetMode="External"/><Relationship Id="rId69" Type="http://schemas.openxmlformats.org/officeDocument/2006/relationships/hyperlink" Target="https://doi.org/doi:10.1046/j.1365-2427.1997.d01-539.x" TargetMode="External"/><Relationship Id="rId77" Type="http://schemas.openxmlformats.org/officeDocument/2006/relationships/hyperlink" Target="https://www.jstor.org/stable/1937326" TargetMode="External"/><Relationship Id="rId105"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hyperlink" Target="https://www.crd.bc.ca/project/past-capital-projects-and-initiatives/water-supply-plan" TargetMode="External"/><Relationship Id="rId72" Type="http://schemas.openxmlformats.org/officeDocument/2006/relationships/hyperlink" Target="https://archive.org/details/metaltransportre00lazeuoft/mode/2up" TargetMode="External"/><Relationship Id="rId80" Type="http://schemas.openxmlformats.org/officeDocument/2006/relationships/hyperlink" Target="http://www.jstor.com/stable/41295152" TargetMode="External"/><Relationship Id="rId85" Type="http://schemas.openxmlformats.org/officeDocument/2006/relationships/hyperlink" Target="https://www.jstor.org/stable/247029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2105/SMWW.2882.113" TargetMode="External"/><Relationship Id="rId59" Type="http://schemas.openxmlformats.org/officeDocument/2006/relationships/hyperlink" Target="https://doi.org/10.4319/lo.2012.57.5.1453" TargetMode="External"/><Relationship Id="rId67" Type="http://schemas.openxmlformats.org/officeDocument/2006/relationships/hyperlink" Target="https://doi.org/10.1016/j.chemosphere.2015.03.039" TargetMode="External"/><Relationship Id="rId20" Type="http://schemas.openxmlformats.org/officeDocument/2006/relationships/image" Target="media/image6.png"/><Relationship Id="rId41" Type="http://schemas.openxmlformats.org/officeDocument/2006/relationships/hyperlink" Target="https://doi.org/10.1002/j.1551-8833.1995.tb06299.x" TargetMode="External"/><Relationship Id="rId54" Type="http://schemas.openxmlformats.org/officeDocument/2006/relationships/hyperlink" Target="https://doi.org/10.1016/B978-0-12-382092-1.00019-1" TargetMode="External"/><Relationship Id="rId62" Type="http://schemas.openxmlformats.org/officeDocument/2006/relationships/hyperlink" Target="https://www.canada.ca/content/dam/hc-sc/documents/programs/consultation-organic-matter-drinking-water/NOM20190129-eng.pdf" TargetMode="External"/><Relationship Id="rId70" Type="http://schemas.openxmlformats.org/officeDocument/2006/relationships/hyperlink" Target="https://www.jstor.org/stable/41311011" TargetMode="External"/><Relationship Id="rId75" Type="http://schemas.openxmlformats.org/officeDocument/2006/relationships/hyperlink" Target="https://doi.org/10.1016/j.chemosphere.2011.01.018" TargetMode="External"/><Relationship Id="rId83" Type="http://schemas.openxmlformats.org/officeDocument/2006/relationships/hyperlink" Target="https://www.for.gov.bc.ca/hfd/pubs/docs/lmh/Lmh66/LMH66%7B\_%7Dvolume2of2.pdf" TargetMode="External"/><Relationship Id="rId88" Type="http://schemas.openxmlformats.org/officeDocument/2006/relationships/hyperlink" Target="https://doi.org/10.1007/s10533-008-9207-6" TargetMode="External"/><Relationship Id="rId91"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2.gov.bc.ca/gov/content/governments/organizational-structure/ministries-organizations/ministries/environment-climate-change" TargetMode="External"/><Relationship Id="rId57" Type="http://schemas.openxmlformats.org/officeDocument/2006/relationships/hyperlink" Target="http://scholar.google.com/scholar?hl=en%7B\&amp;%7DbtnG=Search%7B\&amp;%7Dq=intitle:Running+Pure%7B\"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s://doi.org/10.1029/2007JG000674" TargetMode="External"/><Relationship Id="rId52" Type="http://schemas.openxmlformats.org/officeDocument/2006/relationships/hyperlink" Target="https://doi.org/IWSS-297445977-5079" TargetMode="External"/><Relationship Id="rId60" Type="http://schemas.openxmlformats.org/officeDocument/2006/relationships/hyperlink" Target="https://doi.org/10.3133/fs06700" TargetMode="External"/><Relationship Id="rId65" Type="http://schemas.openxmlformats.org/officeDocument/2006/relationships/hyperlink" Target="https://www.healthlinkbc.ca/healthlinkbc-files/drinking-water-chlorination" TargetMode="External"/><Relationship Id="rId73" Type="http://schemas.openxmlformats.org/officeDocument/2006/relationships/hyperlink" Target="https://doi.org/10.1016/j.jhazmat.2014.02.009" TargetMode="External"/><Relationship Id="rId78" Type="http://schemas.openxmlformats.org/officeDocument/2006/relationships/hyperlink" Target="https://doi.org/10.1007/s10533-015-0103-6" TargetMode="External"/><Relationship Id="rId81" Type="http://schemas.openxmlformats.org/officeDocument/2006/relationships/hyperlink" Target="https://doi.org/10.1007/s11270-013-1651-9" TargetMode="External"/><Relationship Id="rId86" Type="http://schemas.openxmlformats.org/officeDocument/2006/relationships/hyperlink" Target="https://doi.org/10.1016/j.mrrev.2007.09.001" TargetMode="External"/><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98351-6AD3-494E-9F4B-D6C446C46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107</Pages>
  <Words>21379</Words>
  <Characters>121863</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142957</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5</cp:revision>
  <cp:lastPrinted>2020-07-16T21:03:00Z</cp:lastPrinted>
  <dcterms:created xsi:type="dcterms:W3CDTF">2020-07-24T06:43:00Z</dcterms:created>
  <dcterms:modified xsi:type="dcterms:W3CDTF">2020-08-01T20:37:00Z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