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C285F" w14:textId="77777777" w:rsidR="00227C22" w:rsidRDefault="001F1DB0" w:rsidP="00984F36">
      <w:pPr>
        <w:pStyle w:val="Title"/>
        <w:jc w:val="center"/>
      </w:pPr>
      <w:bookmarkStart w:id="0" w:name="_GoBack"/>
      <w:bookmarkEnd w:id="0"/>
      <w:r>
        <w:t xml:space="preserve">profiling hydrochemical dynamics in a rain-dominated water supply area: characterizing the Leech watershed using passive sampling </w:t>
      </w:r>
      <w:commentRangeStart w:id="1"/>
      <w:r>
        <w:t>techniques</w:t>
      </w:r>
      <w:commentRangeEnd w:id="1"/>
      <w:r w:rsidR="0008346F">
        <w:rPr>
          <w:rStyle w:val="CommentReference"/>
          <w:rFonts w:eastAsiaTheme="minorHAnsi" w:cstheme="minorHAnsi"/>
          <w:spacing w:val="0"/>
          <w:kern w:val="0"/>
        </w:rPr>
        <w:commentReference w:id="1"/>
      </w:r>
    </w:p>
    <w:p w14:paraId="16F59C41" w14:textId="77777777" w:rsidR="00984F36" w:rsidRDefault="001F1DB0" w:rsidP="00984F36">
      <w:pPr>
        <w:pStyle w:val="Subtitle"/>
        <w:jc w:val="center"/>
      </w:pPr>
      <w:r>
        <w:t xml:space="preserve">NSERC </w:t>
      </w:r>
      <w:proofErr w:type="spellStart"/>
      <w:r>
        <w:t>forWater</w:t>
      </w:r>
      <w:proofErr w:type="spellEnd"/>
      <w:r>
        <w:t xml:space="preserve"> Pacific Maritime Masters Thesis Project</w:t>
      </w:r>
      <w:r w:rsidR="00984F36" w:rsidRPr="00984F36">
        <w:t xml:space="preserve"> </w:t>
      </w:r>
    </w:p>
    <w:p w14:paraId="677837FC" w14:textId="77777777" w:rsidR="00227C22" w:rsidRDefault="00984F36" w:rsidP="00984F36">
      <w:pPr>
        <w:pStyle w:val="Subtitle"/>
        <w:jc w:val="center"/>
      </w:pPr>
      <w:r>
        <w:br/>
        <w:t>DRAFT 1</w:t>
      </w:r>
    </w:p>
    <w:p w14:paraId="0A08BE9A" w14:textId="77777777" w:rsidR="00227C22" w:rsidRDefault="001F1DB0" w:rsidP="00984F36">
      <w:pPr>
        <w:jc w:val="center"/>
      </w:pPr>
      <w:r>
        <w:t>Hannah J McSorley</w:t>
      </w:r>
    </w:p>
    <w:p w14:paraId="0C84DDAF" w14:textId="77777777" w:rsidR="00227C22" w:rsidRDefault="001F1DB0" w:rsidP="00984F36">
      <w:pPr>
        <w:jc w:val="center"/>
      </w:pPr>
      <w:r>
        <w:t>2019-11-11</w:t>
      </w:r>
    </w:p>
    <w:sdt>
      <w:sdtPr>
        <w:rPr>
          <w:rFonts w:ascii="Ebrima" w:eastAsiaTheme="minorHAnsi" w:hAnsi="Ebrima" w:cstheme="minorHAnsi"/>
          <w:sz w:val="24"/>
          <w:szCs w:val="24"/>
        </w:rPr>
        <w:id w:val="-1450321999"/>
        <w:docPartObj>
          <w:docPartGallery w:val="Table of Contents"/>
          <w:docPartUnique/>
        </w:docPartObj>
      </w:sdtPr>
      <w:sdtEndPr/>
      <w:sdtContent>
        <w:p w14:paraId="60393DD7" w14:textId="77777777" w:rsidR="00227C22" w:rsidRDefault="001F1DB0" w:rsidP="001F1DB0">
          <w:pPr>
            <w:pStyle w:val="Heading1"/>
          </w:pPr>
          <w:r>
            <w:t>Table of Contents</w:t>
          </w:r>
        </w:p>
        <w:p w14:paraId="0F0654F3" w14:textId="5976FA98" w:rsidR="001F1DB0" w:rsidRDefault="001F1DB0">
          <w:pPr>
            <w:pStyle w:val="TOC2"/>
            <w:rPr>
              <w:rFonts w:asciiTheme="minorHAnsi" w:eastAsiaTheme="minorEastAsia" w:hAnsiTheme="minorHAnsi" w:cstheme="minorBidi"/>
              <w:b w:val="0"/>
              <w:bCs w:val="0"/>
              <w:sz w:val="22"/>
              <w:szCs w:val="22"/>
              <w:lang w:eastAsia="en-CA"/>
            </w:rPr>
          </w:pPr>
          <w:r>
            <w:fldChar w:fldCharType="begin"/>
          </w:r>
          <w:r>
            <w:instrText>TOC \o "1-3" \h \z \u</w:instrText>
          </w:r>
          <w:r>
            <w:fldChar w:fldCharType="separate"/>
          </w:r>
          <w:hyperlink w:anchor="_Toc24407665" w:history="1">
            <w:r w:rsidRPr="003E2FAD">
              <w:rPr>
                <w:rStyle w:val="Hyperlink"/>
              </w:rPr>
              <w:t>Acronyms</w:t>
            </w:r>
            <w:r>
              <w:rPr>
                <w:webHidden/>
              </w:rPr>
              <w:tab/>
            </w:r>
            <w:r>
              <w:rPr>
                <w:webHidden/>
              </w:rPr>
              <w:fldChar w:fldCharType="begin"/>
            </w:r>
            <w:r>
              <w:rPr>
                <w:webHidden/>
              </w:rPr>
              <w:instrText xml:space="preserve"> PAGEREF _Toc24407665 \h </w:instrText>
            </w:r>
            <w:r>
              <w:rPr>
                <w:webHidden/>
              </w:rPr>
            </w:r>
            <w:r>
              <w:rPr>
                <w:webHidden/>
              </w:rPr>
              <w:fldChar w:fldCharType="separate"/>
            </w:r>
            <w:r w:rsidR="001D65B6">
              <w:rPr>
                <w:webHidden/>
              </w:rPr>
              <w:t>4</w:t>
            </w:r>
            <w:r>
              <w:rPr>
                <w:webHidden/>
              </w:rPr>
              <w:fldChar w:fldCharType="end"/>
            </w:r>
          </w:hyperlink>
        </w:p>
        <w:p w14:paraId="00F59AB7" w14:textId="482C00DB" w:rsidR="001F1DB0" w:rsidRDefault="0098195D">
          <w:pPr>
            <w:pStyle w:val="TOC2"/>
            <w:rPr>
              <w:rFonts w:asciiTheme="minorHAnsi" w:eastAsiaTheme="minorEastAsia" w:hAnsiTheme="minorHAnsi" w:cstheme="minorBidi"/>
              <w:b w:val="0"/>
              <w:bCs w:val="0"/>
              <w:sz w:val="22"/>
              <w:szCs w:val="22"/>
              <w:lang w:eastAsia="en-CA"/>
            </w:rPr>
          </w:pPr>
          <w:hyperlink w:anchor="_Toc24407666" w:history="1">
            <w:r w:rsidR="001F1DB0" w:rsidRPr="003E2FAD">
              <w:rPr>
                <w:rStyle w:val="Hyperlink"/>
              </w:rPr>
              <w:t>Acknowledgements</w:t>
            </w:r>
            <w:r w:rsidR="001F1DB0">
              <w:rPr>
                <w:webHidden/>
              </w:rPr>
              <w:tab/>
            </w:r>
            <w:r w:rsidR="001F1DB0">
              <w:rPr>
                <w:webHidden/>
              </w:rPr>
              <w:fldChar w:fldCharType="begin"/>
            </w:r>
            <w:r w:rsidR="001F1DB0">
              <w:rPr>
                <w:webHidden/>
              </w:rPr>
              <w:instrText xml:space="preserve"> PAGEREF _Toc24407666 \h </w:instrText>
            </w:r>
            <w:r w:rsidR="001F1DB0">
              <w:rPr>
                <w:webHidden/>
              </w:rPr>
            </w:r>
            <w:r w:rsidR="001F1DB0">
              <w:rPr>
                <w:webHidden/>
              </w:rPr>
              <w:fldChar w:fldCharType="separate"/>
            </w:r>
            <w:r w:rsidR="001D65B6">
              <w:rPr>
                <w:webHidden/>
              </w:rPr>
              <w:t>5</w:t>
            </w:r>
            <w:r w:rsidR="001F1DB0">
              <w:rPr>
                <w:webHidden/>
              </w:rPr>
              <w:fldChar w:fldCharType="end"/>
            </w:r>
          </w:hyperlink>
        </w:p>
        <w:p w14:paraId="693D06F1" w14:textId="698A0F40" w:rsidR="001F1DB0" w:rsidRDefault="0098195D">
          <w:pPr>
            <w:pStyle w:val="TOC1"/>
            <w:rPr>
              <w:rFonts w:asciiTheme="minorHAnsi" w:eastAsiaTheme="minorEastAsia" w:hAnsiTheme="minorHAnsi" w:cstheme="minorBidi"/>
              <w:b w:val="0"/>
              <w:bCs w:val="0"/>
              <w:caps w:val="0"/>
              <w:sz w:val="22"/>
              <w:szCs w:val="22"/>
              <w:lang w:eastAsia="en-CA"/>
            </w:rPr>
          </w:pPr>
          <w:hyperlink w:anchor="_Toc24407667" w:history="1">
            <w:r w:rsidR="001F1DB0" w:rsidRPr="003E2FAD">
              <w:rPr>
                <w:rStyle w:val="Hyperlink"/>
              </w:rPr>
              <w:t>Introduction</w:t>
            </w:r>
            <w:r w:rsidR="001F1DB0">
              <w:rPr>
                <w:webHidden/>
              </w:rPr>
              <w:tab/>
            </w:r>
            <w:r w:rsidR="001F1DB0">
              <w:rPr>
                <w:webHidden/>
              </w:rPr>
              <w:fldChar w:fldCharType="begin"/>
            </w:r>
            <w:r w:rsidR="001F1DB0">
              <w:rPr>
                <w:webHidden/>
              </w:rPr>
              <w:instrText xml:space="preserve"> PAGEREF _Toc24407667 \h </w:instrText>
            </w:r>
            <w:r w:rsidR="001F1DB0">
              <w:rPr>
                <w:webHidden/>
              </w:rPr>
            </w:r>
            <w:r w:rsidR="001F1DB0">
              <w:rPr>
                <w:webHidden/>
              </w:rPr>
              <w:fldChar w:fldCharType="separate"/>
            </w:r>
            <w:r w:rsidR="001D65B6">
              <w:rPr>
                <w:webHidden/>
              </w:rPr>
              <w:t>6</w:t>
            </w:r>
            <w:r w:rsidR="001F1DB0">
              <w:rPr>
                <w:webHidden/>
              </w:rPr>
              <w:fldChar w:fldCharType="end"/>
            </w:r>
          </w:hyperlink>
        </w:p>
        <w:p w14:paraId="654028B0" w14:textId="441CA504" w:rsidR="001F1DB0" w:rsidRDefault="0098195D">
          <w:pPr>
            <w:pStyle w:val="TOC2"/>
            <w:rPr>
              <w:rFonts w:asciiTheme="minorHAnsi" w:eastAsiaTheme="minorEastAsia" w:hAnsiTheme="minorHAnsi" w:cstheme="minorBidi"/>
              <w:b w:val="0"/>
              <w:bCs w:val="0"/>
              <w:sz w:val="22"/>
              <w:szCs w:val="22"/>
              <w:lang w:eastAsia="en-CA"/>
            </w:rPr>
          </w:pPr>
          <w:hyperlink w:anchor="_Toc24407668" w:history="1">
            <w:r w:rsidR="001F1DB0" w:rsidRPr="003E2FAD">
              <w:rPr>
                <w:rStyle w:val="Hyperlink"/>
              </w:rPr>
              <w:t>Greater Victoria Regional Water Supply System</w:t>
            </w:r>
            <w:r w:rsidR="001F1DB0">
              <w:rPr>
                <w:webHidden/>
              </w:rPr>
              <w:tab/>
            </w:r>
            <w:r w:rsidR="001F1DB0">
              <w:rPr>
                <w:webHidden/>
              </w:rPr>
              <w:fldChar w:fldCharType="begin"/>
            </w:r>
            <w:r w:rsidR="001F1DB0">
              <w:rPr>
                <w:webHidden/>
              </w:rPr>
              <w:instrText xml:space="preserve"> PAGEREF _Toc24407668 \h </w:instrText>
            </w:r>
            <w:r w:rsidR="001F1DB0">
              <w:rPr>
                <w:webHidden/>
              </w:rPr>
            </w:r>
            <w:r w:rsidR="001F1DB0">
              <w:rPr>
                <w:webHidden/>
              </w:rPr>
              <w:fldChar w:fldCharType="separate"/>
            </w:r>
            <w:r w:rsidR="001D65B6">
              <w:rPr>
                <w:webHidden/>
              </w:rPr>
              <w:t>6</w:t>
            </w:r>
            <w:r w:rsidR="001F1DB0">
              <w:rPr>
                <w:webHidden/>
              </w:rPr>
              <w:fldChar w:fldCharType="end"/>
            </w:r>
          </w:hyperlink>
        </w:p>
        <w:p w14:paraId="6965C4C5" w14:textId="2A8095BA" w:rsidR="001F1DB0" w:rsidRDefault="0098195D">
          <w:pPr>
            <w:pStyle w:val="TOC1"/>
            <w:rPr>
              <w:rFonts w:asciiTheme="minorHAnsi" w:eastAsiaTheme="minorEastAsia" w:hAnsiTheme="minorHAnsi" w:cstheme="minorBidi"/>
              <w:b w:val="0"/>
              <w:bCs w:val="0"/>
              <w:caps w:val="0"/>
              <w:sz w:val="22"/>
              <w:szCs w:val="22"/>
              <w:lang w:eastAsia="en-CA"/>
            </w:rPr>
          </w:pPr>
          <w:hyperlink w:anchor="_Toc24407669" w:history="1">
            <w:r w:rsidR="001F1DB0" w:rsidRPr="003E2FAD">
              <w:rPr>
                <w:rStyle w:val="Hyperlink"/>
              </w:rPr>
              <w:t>Research area: Leech River Watershed</w:t>
            </w:r>
            <w:r w:rsidR="001F1DB0">
              <w:rPr>
                <w:webHidden/>
              </w:rPr>
              <w:tab/>
            </w:r>
            <w:r w:rsidR="001F1DB0">
              <w:rPr>
                <w:webHidden/>
              </w:rPr>
              <w:fldChar w:fldCharType="begin"/>
            </w:r>
            <w:r w:rsidR="001F1DB0">
              <w:rPr>
                <w:webHidden/>
              </w:rPr>
              <w:instrText xml:space="preserve"> PAGEREF _Toc24407669 \h </w:instrText>
            </w:r>
            <w:r w:rsidR="001F1DB0">
              <w:rPr>
                <w:webHidden/>
              </w:rPr>
            </w:r>
            <w:r w:rsidR="001F1DB0">
              <w:rPr>
                <w:webHidden/>
              </w:rPr>
              <w:fldChar w:fldCharType="separate"/>
            </w:r>
            <w:r w:rsidR="001D65B6">
              <w:rPr>
                <w:webHidden/>
              </w:rPr>
              <w:t>8</w:t>
            </w:r>
            <w:r w:rsidR="001F1DB0">
              <w:rPr>
                <w:webHidden/>
              </w:rPr>
              <w:fldChar w:fldCharType="end"/>
            </w:r>
          </w:hyperlink>
        </w:p>
        <w:p w14:paraId="003ABBCC" w14:textId="7C81BDBE" w:rsidR="001F1DB0" w:rsidRDefault="0098195D">
          <w:pPr>
            <w:pStyle w:val="TOC2"/>
            <w:rPr>
              <w:rFonts w:asciiTheme="minorHAnsi" w:eastAsiaTheme="minorEastAsia" w:hAnsiTheme="minorHAnsi" w:cstheme="minorBidi"/>
              <w:b w:val="0"/>
              <w:bCs w:val="0"/>
              <w:sz w:val="22"/>
              <w:szCs w:val="22"/>
              <w:lang w:eastAsia="en-CA"/>
            </w:rPr>
          </w:pPr>
          <w:hyperlink w:anchor="_Toc24407670" w:history="1">
            <w:r w:rsidR="001F1DB0" w:rsidRPr="003E2FAD">
              <w:rPr>
                <w:rStyle w:val="Hyperlink"/>
              </w:rPr>
              <w:t>Research Objectives</w:t>
            </w:r>
            <w:r w:rsidR="001F1DB0">
              <w:rPr>
                <w:webHidden/>
              </w:rPr>
              <w:tab/>
            </w:r>
            <w:r w:rsidR="001F1DB0">
              <w:rPr>
                <w:webHidden/>
              </w:rPr>
              <w:fldChar w:fldCharType="begin"/>
            </w:r>
            <w:r w:rsidR="001F1DB0">
              <w:rPr>
                <w:webHidden/>
              </w:rPr>
              <w:instrText xml:space="preserve"> PAGEREF _Toc24407670 \h </w:instrText>
            </w:r>
            <w:r w:rsidR="001F1DB0">
              <w:rPr>
                <w:webHidden/>
              </w:rPr>
            </w:r>
            <w:r w:rsidR="001F1DB0">
              <w:rPr>
                <w:webHidden/>
              </w:rPr>
              <w:fldChar w:fldCharType="separate"/>
            </w:r>
            <w:r w:rsidR="001D65B6">
              <w:rPr>
                <w:webHidden/>
              </w:rPr>
              <w:t>9</w:t>
            </w:r>
            <w:r w:rsidR="001F1DB0">
              <w:rPr>
                <w:webHidden/>
              </w:rPr>
              <w:fldChar w:fldCharType="end"/>
            </w:r>
          </w:hyperlink>
        </w:p>
        <w:p w14:paraId="684328BF" w14:textId="300F8AF9" w:rsidR="001F1DB0" w:rsidRDefault="0098195D">
          <w:pPr>
            <w:pStyle w:val="TOC2"/>
            <w:rPr>
              <w:rFonts w:asciiTheme="minorHAnsi" w:eastAsiaTheme="minorEastAsia" w:hAnsiTheme="minorHAnsi" w:cstheme="minorBidi"/>
              <w:b w:val="0"/>
              <w:bCs w:val="0"/>
              <w:sz w:val="22"/>
              <w:szCs w:val="22"/>
              <w:lang w:eastAsia="en-CA"/>
            </w:rPr>
          </w:pPr>
          <w:hyperlink w:anchor="_Toc24407671" w:history="1">
            <w:r w:rsidR="001F1DB0" w:rsidRPr="003E2FAD">
              <w:rPr>
                <w:rStyle w:val="Hyperlink"/>
              </w:rPr>
              <w:t>Research sites</w:t>
            </w:r>
            <w:r w:rsidR="001F1DB0">
              <w:rPr>
                <w:webHidden/>
              </w:rPr>
              <w:tab/>
            </w:r>
            <w:r w:rsidR="001F1DB0">
              <w:rPr>
                <w:webHidden/>
              </w:rPr>
              <w:fldChar w:fldCharType="begin"/>
            </w:r>
            <w:r w:rsidR="001F1DB0">
              <w:rPr>
                <w:webHidden/>
              </w:rPr>
              <w:instrText xml:space="preserve"> PAGEREF _Toc24407671 \h </w:instrText>
            </w:r>
            <w:r w:rsidR="001F1DB0">
              <w:rPr>
                <w:webHidden/>
              </w:rPr>
            </w:r>
            <w:r w:rsidR="001F1DB0">
              <w:rPr>
                <w:webHidden/>
              </w:rPr>
              <w:fldChar w:fldCharType="separate"/>
            </w:r>
            <w:r w:rsidR="001D65B6">
              <w:rPr>
                <w:webHidden/>
              </w:rPr>
              <w:t>11</w:t>
            </w:r>
            <w:r w:rsidR="001F1DB0">
              <w:rPr>
                <w:webHidden/>
              </w:rPr>
              <w:fldChar w:fldCharType="end"/>
            </w:r>
          </w:hyperlink>
        </w:p>
        <w:p w14:paraId="737F0499" w14:textId="15DFDC9C" w:rsidR="001F1DB0" w:rsidRDefault="0098195D">
          <w:pPr>
            <w:pStyle w:val="TOC1"/>
            <w:rPr>
              <w:rFonts w:asciiTheme="minorHAnsi" w:eastAsiaTheme="minorEastAsia" w:hAnsiTheme="minorHAnsi" w:cstheme="minorBidi"/>
              <w:b w:val="0"/>
              <w:bCs w:val="0"/>
              <w:caps w:val="0"/>
              <w:sz w:val="22"/>
              <w:szCs w:val="22"/>
              <w:lang w:eastAsia="en-CA"/>
            </w:rPr>
          </w:pPr>
          <w:hyperlink w:anchor="_Toc24407672" w:history="1">
            <w:r w:rsidR="001F1DB0" w:rsidRPr="003E2FAD">
              <w:rPr>
                <w:rStyle w:val="Hyperlink"/>
              </w:rPr>
              <w:t>Sampling Methods</w:t>
            </w:r>
            <w:r w:rsidR="001F1DB0">
              <w:rPr>
                <w:webHidden/>
              </w:rPr>
              <w:tab/>
            </w:r>
            <w:r w:rsidR="001F1DB0">
              <w:rPr>
                <w:webHidden/>
              </w:rPr>
              <w:fldChar w:fldCharType="begin"/>
            </w:r>
            <w:r w:rsidR="001F1DB0">
              <w:rPr>
                <w:webHidden/>
              </w:rPr>
              <w:instrText xml:space="preserve"> PAGEREF _Toc24407672 \h </w:instrText>
            </w:r>
            <w:r w:rsidR="001F1DB0">
              <w:rPr>
                <w:webHidden/>
              </w:rPr>
            </w:r>
            <w:r w:rsidR="001F1DB0">
              <w:rPr>
                <w:webHidden/>
              </w:rPr>
              <w:fldChar w:fldCharType="separate"/>
            </w:r>
            <w:r w:rsidR="001D65B6">
              <w:rPr>
                <w:webHidden/>
              </w:rPr>
              <w:t>17</w:t>
            </w:r>
            <w:r w:rsidR="001F1DB0">
              <w:rPr>
                <w:webHidden/>
              </w:rPr>
              <w:fldChar w:fldCharType="end"/>
            </w:r>
          </w:hyperlink>
        </w:p>
        <w:p w14:paraId="6AE0484E" w14:textId="68302528" w:rsidR="001F1DB0" w:rsidRDefault="0098195D">
          <w:pPr>
            <w:pStyle w:val="TOC2"/>
            <w:rPr>
              <w:rFonts w:asciiTheme="minorHAnsi" w:eastAsiaTheme="minorEastAsia" w:hAnsiTheme="minorHAnsi" w:cstheme="minorBidi"/>
              <w:b w:val="0"/>
              <w:bCs w:val="0"/>
              <w:sz w:val="22"/>
              <w:szCs w:val="22"/>
              <w:lang w:eastAsia="en-CA"/>
            </w:rPr>
          </w:pPr>
          <w:hyperlink w:anchor="_Toc24407673" w:history="1">
            <w:r w:rsidR="001F1DB0" w:rsidRPr="003E2FAD">
              <w:rPr>
                <w:rStyle w:val="Hyperlink"/>
              </w:rPr>
              <w:t>Vertical racks for passive water sampling on the rising limb of hydrograph</w:t>
            </w:r>
            <w:r w:rsidR="001F1DB0">
              <w:rPr>
                <w:webHidden/>
              </w:rPr>
              <w:tab/>
            </w:r>
            <w:r w:rsidR="001F1DB0">
              <w:rPr>
                <w:webHidden/>
              </w:rPr>
              <w:fldChar w:fldCharType="begin"/>
            </w:r>
            <w:r w:rsidR="001F1DB0">
              <w:rPr>
                <w:webHidden/>
              </w:rPr>
              <w:instrText xml:space="preserve"> PAGEREF _Toc24407673 \h </w:instrText>
            </w:r>
            <w:r w:rsidR="001F1DB0">
              <w:rPr>
                <w:webHidden/>
              </w:rPr>
            </w:r>
            <w:r w:rsidR="001F1DB0">
              <w:rPr>
                <w:webHidden/>
              </w:rPr>
              <w:fldChar w:fldCharType="separate"/>
            </w:r>
            <w:r w:rsidR="001D65B6">
              <w:rPr>
                <w:webHidden/>
              </w:rPr>
              <w:t>17</w:t>
            </w:r>
            <w:r w:rsidR="001F1DB0">
              <w:rPr>
                <w:webHidden/>
              </w:rPr>
              <w:fldChar w:fldCharType="end"/>
            </w:r>
          </w:hyperlink>
        </w:p>
        <w:p w14:paraId="3942D9BD" w14:textId="3357D9B5" w:rsidR="001F1DB0" w:rsidRDefault="0098195D">
          <w:pPr>
            <w:pStyle w:val="TOC3"/>
            <w:rPr>
              <w:rFonts w:asciiTheme="minorHAnsi" w:eastAsiaTheme="minorEastAsia" w:hAnsiTheme="minorHAnsi" w:cstheme="minorBidi"/>
              <w:sz w:val="22"/>
              <w:szCs w:val="22"/>
              <w:lang w:eastAsia="en-CA"/>
            </w:rPr>
          </w:pPr>
          <w:hyperlink w:anchor="_Toc24407674" w:history="1">
            <w:r w:rsidR="001F1DB0" w:rsidRPr="003E2FAD">
              <w:rPr>
                <w:rStyle w:val="Hyperlink"/>
              </w:rPr>
              <w:t>Theory</w:t>
            </w:r>
            <w:r w:rsidR="001F1DB0">
              <w:rPr>
                <w:webHidden/>
              </w:rPr>
              <w:tab/>
            </w:r>
            <w:r w:rsidR="001F1DB0">
              <w:rPr>
                <w:webHidden/>
              </w:rPr>
              <w:fldChar w:fldCharType="begin"/>
            </w:r>
            <w:r w:rsidR="001F1DB0">
              <w:rPr>
                <w:webHidden/>
              </w:rPr>
              <w:instrText xml:space="preserve"> PAGEREF _Toc24407674 \h </w:instrText>
            </w:r>
            <w:r w:rsidR="001F1DB0">
              <w:rPr>
                <w:webHidden/>
              </w:rPr>
            </w:r>
            <w:r w:rsidR="001F1DB0">
              <w:rPr>
                <w:webHidden/>
              </w:rPr>
              <w:fldChar w:fldCharType="separate"/>
            </w:r>
            <w:r w:rsidR="001D65B6">
              <w:rPr>
                <w:webHidden/>
              </w:rPr>
              <w:t>17</w:t>
            </w:r>
            <w:r w:rsidR="001F1DB0">
              <w:rPr>
                <w:webHidden/>
              </w:rPr>
              <w:fldChar w:fldCharType="end"/>
            </w:r>
          </w:hyperlink>
        </w:p>
        <w:p w14:paraId="54A7F5CF" w14:textId="78CD9A66" w:rsidR="001F1DB0" w:rsidRDefault="0098195D">
          <w:pPr>
            <w:pStyle w:val="TOC3"/>
            <w:rPr>
              <w:rFonts w:asciiTheme="minorHAnsi" w:eastAsiaTheme="minorEastAsia" w:hAnsiTheme="minorHAnsi" w:cstheme="minorBidi"/>
              <w:sz w:val="22"/>
              <w:szCs w:val="22"/>
              <w:lang w:eastAsia="en-CA"/>
            </w:rPr>
          </w:pPr>
          <w:hyperlink w:anchor="_Toc24407675" w:history="1">
            <w:r w:rsidR="001F1DB0" w:rsidRPr="003E2FAD">
              <w:rPr>
                <w:rStyle w:val="Hyperlink"/>
              </w:rPr>
              <w:t>Design</w:t>
            </w:r>
            <w:r w:rsidR="001F1DB0">
              <w:rPr>
                <w:webHidden/>
              </w:rPr>
              <w:tab/>
            </w:r>
            <w:r w:rsidR="001F1DB0">
              <w:rPr>
                <w:webHidden/>
              </w:rPr>
              <w:fldChar w:fldCharType="begin"/>
            </w:r>
            <w:r w:rsidR="001F1DB0">
              <w:rPr>
                <w:webHidden/>
              </w:rPr>
              <w:instrText xml:space="preserve"> PAGEREF _Toc24407675 \h </w:instrText>
            </w:r>
            <w:r w:rsidR="001F1DB0">
              <w:rPr>
                <w:webHidden/>
              </w:rPr>
            </w:r>
            <w:r w:rsidR="001F1DB0">
              <w:rPr>
                <w:webHidden/>
              </w:rPr>
              <w:fldChar w:fldCharType="separate"/>
            </w:r>
            <w:r w:rsidR="001D65B6">
              <w:rPr>
                <w:webHidden/>
              </w:rPr>
              <w:t>17</w:t>
            </w:r>
            <w:r w:rsidR="001F1DB0">
              <w:rPr>
                <w:webHidden/>
              </w:rPr>
              <w:fldChar w:fldCharType="end"/>
            </w:r>
          </w:hyperlink>
        </w:p>
        <w:p w14:paraId="4A8DF159" w14:textId="2EBB2286" w:rsidR="001F1DB0" w:rsidRDefault="0098195D">
          <w:pPr>
            <w:pStyle w:val="TOC3"/>
            <w:rPr>
              <w:rFonts w:asciiTheme="minorHAnsi" w:eastAsiaTheme="minorEastAsia" w:hAnsiTheme="minorHAnsi" w:cstheme="minorBidi"/>
              <w:sz w:val="22"/>
              <w:szCs w:val="22"/>
              <w:lang w:eastAsia="en-CA"/>
            </w:rPr>
          </w:pPr>
          <w:hyperlink w:anchor="_Toc24407676" w:history="1">
            <w:r w:rsidR="001F1DB0" w:rsidRPr="003E2FAD">
              <w:rPr>
                <w:rStyle w:val="Hyperlink"/>
              </w:rPr>
              <w:t>Benefits, challenges and assumptions</w:t>
            </w:r>
            <w:r w:rsidR="001F1DB0">
              <w:rPr>
                <w:webHidden/>
              </w:rPr>
              <w:tab/>
            </w:r>
            <w:r w:rsidR="001F1DB0">
              <w:rPr>
                <w:webHidden/>
              </w:rPr>
              <w:fldChar w:fldCharType="begin"/>
            </w:r>
            <w:r w:rsidR="001F1DB0">
              <w:rPr>
                <w:webHidden/>
              </w:rPr>
              <w:instrText xml:space="preserve"> PAGEREF _Toc24407676 \h </w:instrText>
            </w:r>
            <w:r w:rsidR="001F1DB0">
              <w:rPr>
                <w:webHidden/>
              </w:rPr>
            </w:r>
            <w:r w:rsidR="001F1DB0">
              <w:rPr>
                <w:webHidden/>
              </w:rPr>
              <w:fldChar w:fldCharType="separate"/>
            </w:r>
            <w:r w:rsidR="001D65B6">
              <w:rPr>
                <w:webHidden/>
              </w:rPr>
              <w:t>18</w:t>
            </w:r>
            <w:r w:rsidR="001F1DB0">
              <w:rPr>
                <w:webHidden/>
              </w:rPr>
              <w:fldChar w:fldCharType="end"/>
            </w:r>
          </w:hyperlink>
        </w:p>
        <w:p w14:paraId="4270B36E" w14:textId="0F50AC0E" w:rsidR="001F1DB0" w:rsidRDefault="0098195D">
          <w:pPr>
            <w:pStyle w:val="TOC3"/>
            <w:rPr>
              <w:rFonts w:asciiTheme="minorHAnsi" w:eastAsiaTheme="minorEastAsia" w:hAnsiTheme="minorHAnsi" w:cstheme="minorBidi"/>
              <w:sz w:val="22"/>
              <w:szCs w:val="22"/>
              <w:lang w:eastAsia="en-CA"/>
            </w:rPr>
          </w:pPr>
          <w:hyperlink w:anchor="_Toc24407677" w:history="1">
            <w:r w:rsidR="001F1DB0" w:rsidRPr="003E2FAD">
              <w:rPr>
                <w:rStyle w:val="Hyperlink"/>
              </w:rPr>
              <w:t>Field protocol</w:t>
            </w:r>
            <w:r w:rsidR="001F1DB0">
              <w:rPr>
                <w:webHidden/>
              </w:rPr>
              <w:tab/>
            </w:r>
            <w:r w:rsidR="001F1DB0">
              <w:rPr>
                <w:webHidden/>
              </w:rPr>
              <w:fldChar w:fldCharType="begin"/>
            </w:r>
            <w:r w:rsidR="001F1DB0">
              <w:rPr>
                <w:webHidden/>
              </w:rPr>
              <w:instrText xml:space="preserve"> PAGEREF _Toc24407677 \h </w:instrText>
            </w:r>
            <w:r w:rsidR="001F1DB0">
              <w:rPr>
                <w:webHidden/>
              </w:rPr>
            </w:r>
            <w:r w:rsidR="001F1DB0">
              <w:rPr>
                <w:webHidden/>
              </w:rPr>
              <w:fldChar w:fldCharType="separate"/>
            </w:r>
            <w:r w:rsidR="001D65B6">
              <w:rPr>
                <w:webHidden/>
              </w:rPr>
              <w:t>19</w:t>
            </w:r>
            <w:r w:rsidR="001F1DB0">
              <w:rPr>
                <w:webHidden/>
              </w:rPr>
              <w:fldChar w:fldCharType="end"/>
            </w:r>
          </w:hyperlink>
        </w:p>
        <w:p w14:paraId="78A06377" w14:textId="0E92E628" w:rsidR="001F1DB0" w:rsidRDefault="0098195D">
          <w:pPr>
            <w:pStyle w:val="TOC3"/>
            <w:rPr>
              <w:rFonts w:asciiTheme="minorHAnsi" w:eastAsiaTheme="minorEastAsia" w:hAnsiTheme="minorHAnsi" w:cstheme="minorBidi"/>
              <w:sz w:val="22"/>
              <w:szCs w:val="22"/>
              <w:lang w:eastAsia="en-CA"/>
            </w:rPr>
          </w:pPr>
          <w:hyperlink w:anchor="_Toc24407678" w:history="1">
            <w:r w:rsidR="001F1DB0" w:rsidRPr="003E2FAD">
              <w:rPr>
                <w:rStyle w:val="Hyperlink"/>
              </w:rPr>
              <w:t>Method QA/QC: rising limb sampler quality assurance and quality control</w:t>
            </w:r>
            <w:r w:rsidR="001F1DB0">
              <w:rPr>
                <w:webHidden/>
              </w:rPr>
              <w:tab/>
            </w:r>
            <w:r w:rsidR="001F1DB0">
              <w:rPr>
                <w:webHidden/>
              </w:rPr>
              <w:fldChar w:fldCharType="begin"/>
            </w:r>
            <w:r w:rsidR="001F1DB0">
              <w:rPr>
                <w:webHidden/>
              </w:rPr>
              <w:instrText xml:space="preserve"> PAGEREF _Toc24407678 \h </w:instrText>
            </w:r>
            <w:r w:rsidR="001F1DB0">
              <w:rPr>
                <w:webHidden/>
              </w:rPr>
            </w:r>
            <w:r w:rsidR="001F1DB0">
              <w:rPr>
                <w:webHidden/>
              </w:rPr>
              <w:fldChar w:fldCharType="separate"/>
            </w:r>
            <w:r w:rsidR="001D65B6">
              <w:rPr>
                <w:webHidden/>
              </w:rPr>
              <w:t>19</w:t>
            </w:r>
            <w:r w:rsidR="001F1DB0">
              <w:rPr>
                <w:webHidden/>
              </w:rPr>
              <w:fldChar w:fldCharType="end"/>
            </w:r>
          </w:hyperlink>
        </w:p>
        <w:p w14:paraId="3C14CAA3" w14:textId="35D8A4DE" w:rsidR="001F1DB0" w:rsidRDefault="0098195D">
          <w:pPr>
            <w:pStyle w:val="TOC2"/>
            <w:rPr>
              <w:rFonts w:asciiTheme="minorHAnsi" w:eastAsiaTheme="minorEastAsia" w:hAnsiTheme="minorHAnsi" w:cstheme="minorBidi"/>
              <w:b w:val="0"/>
              <w:bCs w:val="0"/>
              <w:sz w:val="22"/>
              <w:szCs w:val="22"/>
              <w:lang w:eastAsia="en-CA"/>
            </w:rPr>
          </w:pPr>
          <w:hyperlink w:anchor="_Toc24407679" w:history="1">
            <w:r w:rsidR="001F1DB0" w:rsidRPr="003E2FAD">
              <w:rPr>
                <w:rStyle w:val="Hyperlink"/>
              </w:rPr>
              <w:t>Development of a passive water sampler design for the falling limb of hydrograph (falling limb sampler)</w:t>
            </w:r>
            <w:r w:rsidR="001F1DB0">
              <w:rPr>
                <w:webHidden/>
              </w:rPr>
              <w:tab/>
            </w:r>
            <w:r w:rsidR="001F1DB0">
              <w:rPr>
                <w:webHidden/>
              </w:rPr>
              <w:fldChar w:fldCharType="begin"/>
            </w:r>
            <w:r w:rsidR="001F1DB0">
              <w:rPr>
                <w:webHidden/>
              </w:rPr>
              <w:instrText xml:space="preserve"> PAGEREF _Toc24407679 \h </w:instrText>
            </w:r>
            <w:r w:rsidR="001F1DB0">
              <w:rPr>
                <w:webHidden/>
              </w:rPr>
            </w:r>
            <w:r w:rsidR="001F1DB0">
              <w:rPr>
                <w:webHidden/>
              </w:rPr>
              <w:fldChar w:fldCharType="separate"/>
            </w:r>
            <w:r w:rsidR="001D65B6">
              <w:rPr>
                <w:webHidden/>
              </w:rPr>
              <w:t>20</w:t>
            </w:r>
            <w:r w:rsidR="001F1DB0">
              <w:rPr>
                <w:webHidden/>
              </w:rPr>
              <w:fldChar w:fldCharType="end"/>
            </w:r>
          </w:hyperlink>
        </w:p>
        <w:p w14:paraId="04AE932E" w14:textId="63D26180" w:rsidR="001F1DB0" w:rsidRDefault="0098195D">
          <w:pPr>
            <w:pStyle w:val="TOC3"/>
            <w:rPr>
              <w:rFonts w:asciiTheme="minorHAnsi" w:eastAsiaTheme="minorEastAsia" w:hAnsiTheme="minorHAnsi" w:cstheme="minorBidi"/>
              <w:sz w:val="22"/>
              <w:szCs w:val="22"/>
              <w:lang w:eastAsia="en-CA"/>
            </w:rPr>
          </w:pPr>
          <w:hyperlink w:anchor="_Toc24407680" w:history="1">
            <w:r w:rsidR="001F1DB0" w:rsidRPr="003E2FAD">
              <w:rPr>
                <w:rStyle w:val="Hyperlink"/>
              </w:rPr>
              <w:t>Theory</w:t>
            </w:r>
            <w:r w:rsidR="001F1DB0">
              <w:rPr>
                <w:webHidden/>
              </w:rPr>
              <w:tab/>
            </w:r>
            <w:r w:rsidR="001F1DB0">
              <w:rPr>
                <w:webHidden/>
              </w:rPr>
              <w:fldChar w:fldCharType="begin"/>
            </w:r>
            <w:r w:rsidR="001F1DB0">
              <w:rPr>
                <w:webHidden/>
              </w:rPr>
              <w:instrText xml:space="preserve"> PAGEREF _Toc24407680 \h </w:instrText>
            </w:r>
            <w:r w:rsidR="001F1DB0">
              <w:rPr>
                <w:webHidden/>
              </w:rPr>
            </w:r>
            <w:r w:rsidR="001F1DB0">
              <w:rPr>
                <w:webHidden/>
              </w:rPr>
              <w:fldChar w:fldCharType="separate"/>
            </w:r>
            <w:r w:rsidR="001D65B6">
              <w:rPr>
                <w:webHidden/>
              </w:rPr>
              <w:t>20</w:t>
            </w:r>
            <w:r w:rsidR="001F1DB0">
              <w:rPr>
                <w:webHidden/>
              </w:rPr>
              <w:fldChar w:fldCharType="end"/>
            </w:r>
          </w:hyperlink>
        </w:p>
        <w:p w14:paraId="3850F586" w14:textId="48FF9D89" w:rsidR="001F1DB0" w:rsidRDefault="0098195D">
          <w:pPr>
            <w:pStyle w:val="TOC3"/>
            <w:rPr>
              <w:rFonts w:asciiTheme="minorHAnsi" w:eastAsiaTheme="minorEastAsia" w:hAnsiTheme="minorHAnsi" w:cstheme="minorBidi"/>
              <w:sz w:val="22"/>
              <w:szCs w:val="22"/>
              <w:lang w:eastAsia="en-CA"/>
            </w:rPr>
          </w:pPr>
          <w:hyperlink w:anchor="_Toc24407681" w:history="1">
            <w:r w:rsidR="001F1DB0" w:rsidRPr="003E2FAD">
              <w:rPr>
                <w:rStyle w:val="Hyperlink"/>
              </w:rPr>
              <w:t>Design</w:t>
            </w:r>
            <w:r w:rsidR="001F1DB0">
              <w:rPr>
                <w:webHidden/>
              </w:rPr>
              <w:tab/>
            </w:r>
            <w:r w:rsidR="001F1DB0">
              <w:rPr>
                <w:webHidden/>
              </w:rPr>
              <w:fldChar w:fldCharType="begin"/>
            </w:r>
            <w:r w:rsidR="001F1DB0">
              <w:rPr>
                <w:webHidden/>
              </w:rPr>
              <w:instrText xml:space="preserve"> PAGEREF _Toc24407681 \h </w:instrText>
            </w:r>
            <w:r w:rsidR="001F1DB0">
              <w:rPr>
                <w:webHidden/>
              </w:rPr>
            </w:r>
            <w:r w:rsidR="001F1DB0">
              <w:rPr>
                <w:webHidden/>
              </w:rPr>
              <w:fldChar w:fldCharType="separate"/>
            </w:r>
            <w:r w:rsidR="001D65B6">
              <w:rPr>
                <w:webHidden/>
              </w:rPr>
              <w:t>20</w:t>
            </w:r>
            <w:r w:rsidR="001F1DB0">
              <w:rPr>
                <w:webHidden/>
              </w:rPr>
              <w:fldChar w:fldCharType="end"/>
            </w:r>
          </w:hyperlink>
        </w:p>
        <w:p w14:paraId="14E7D6CC" w14:textId="13CA456B" w:rsidR="001F1DB0" w:rsidRDefault="0098195D">
          <w:pPr>
            <w:pStyle w:val="TOC3"/>
            <w:rPr>
              <w:rFonts w:asciiTheme="minorHAnsi" w:eastAsiaTheme="minorEastAsia" w:hAnsiTheme="minorHAnsi" w:cstheme="minorBidi"/>
              <w:sz w:val="22"/>
              <w:szCs w:val="22"/>
              <w:lang w:eastAsia="en-CA"/>
            </w:rPr>
          </w:pPr>
          <w:hyperlink w:anchor="_Toc24407682" w:history="1">
            <w:r w:rsidR="001F1DB0" w:rsidRPr="003E2FAD">
              <w:rPr>
                <w:rStyle w:val="Hyperlink"/>
              </w:rPr>
              <w:t>Benefits, challenges and assumptions</w:t>
            </w:r>
            <w:r w:rsidR="001F1DB0">
              <w:rPr>
                <w:webHidden/>
              </w:rPr>
              <w:tab/>
            </w:r>
            <w:r w:rsidR="001F1DB0">
              <w:rPr>
                <w:webHidden/>
              </w:rPr>
              <w:fldChar w:fldCharType="begin"/>
            </w:r>
            <w:r w:rsidR="001F1DB0">
              <w:rPr>
                <w:webHidden/>
              </w:rPr>
              <w:instrText xml:space="preserve"> PAGEREF _Toc24407682 \h </w:instrText>
            </w:r>
            <w:r w:rsidR="001F1DB0">
              <w:rPr>
                <w:webHidden/>
              </w:rPr>
            </w:r>
            <w:r w:rsidR="001F1DB0">
              <w:rPr>
                <w:webHidden/>
              </w:rPr>
              <w:fldChar w:fldCharType="separate"/>
            </w:r>
            <w:r w:rsidR="001D65B6">
              <w:rPr>
                <w:webHidden/>
              </w:rPr>
              <w:t>20</w:t>
            </w:r>
            <w:r w:rsidR="001F1DB0">
              <w:rPr>
                <w:webHidden/>
              </w:rPr>
              <w:fldChar w:fldCharType="end"/>
            </w:r>
          </w:hyperlink>
        </w:p>
        <w:p w14:paraId="1D27FDAB" w14:textId="132AD5E3" w:rsidR="001F1DB0" w:rsidRDefault="0098195D">
          <w:pPr>
            <w:pStyle w:val="TOC3"/>
            <w:rPr>
              <w:rFonts w:asciiTheme="minorHAnsi" w:eastAsiaTheme="minorEastAsia" w:hAnsiTheme="minorHAnsi" w:cstheme="minorBidi"/>
              <w:sz w:val="22"/>
              <w:szCs w:val="22"/>
              <w:lang w:eastAsia="en-CA"/>
            </w:rPr>
          </w:pPr>
          <w:hyperlink w:anchor="_Toc24407683" w:history="1">
            <w:r w:rsidR="001F1DB0" w:rsidRPr="003E2FAD">
              <w:rPr>
                <w:rStyle w:val="Hyperlink"/>
              </w:rPr>
              <w:t>Field protocol</w:t>
            </w:r>
            <w:r w:rsidR="001F1DB0">
              <w:rPr>
                <w:webHidden/>
              </w:rPr>
              <w:tab/>
            </w:r>
            <w:r w:rsidR="001F1DB0">
              <w:rPr>
                <w:webHidden/>
              </w:rPr>
              <w:fldChar w:fldCharType="begin"/>
            </w:r>
            <w:r w:rsidR="001F1DB0">
              <w:rPr>
                <w:webHidden/>
              </w:rPr>
              <w:instrText xml:space="preserve"> PAGEREF _Toc24407683 \h </w:instrText>
            </w:r>
            <w:r w:rsidR="001F1DB0">
              <w:rPr>
                <w:webHidden/>
              </w:rPr>
            </w:r>
            <w:r w:rsidR="001F1DB0">
              <w:rPr>
                <w:webHidden/>
              </w:rPr>
              <w:fldChar w:fldCharType="separate"/>
            </w:r>
            <w:r w:rsidR="001D65B6">
              <w:rPr>
                <w:webHidden/>
              </w:rPr>
              <w:t>20</w:t>
            </w:r>
            <w:r w:rsidR="001F1DB0">
              <w:rPr>
                <w:webHidden/>
              </w:rPr>
              <w:fldChar w:fldCharType="end"/>
            </w:r>
          </w:hyperlink>
        </w:p>
        <w:p w14:paraId="223B4D62" w14:textId="7FC5B7C6" w:rsidR="001F1DB0" w:rsidRDefault="0098195D">
          <w:pPr>
            <w:pStyle w:val="TOC3"/>
            <w:rPr>
              <w:rFonts w:asciiTheme="minorHAnsi" w:eastAsiaTheme="minorEastAsia" w:hAnsiTheme="minorHAnsi" w:cstheme="minorBidi"/>
              <w:sz w:val="22"/>
              <w:szCs w:val="22"/>
              <w:lang w:eastAsia="en-CA"/>
            </w:rPr>
          </w:pPr>
          <w:hyperlink w:anchor="_Toc24407684" w:history="1">
            <w:r w:rsidR="001F1DB0" w:rsidRPr="003E2FAD">
              <w:rPr>
                <w:rStyle w:val="Hyperlink"/>
              </w:rPr>
              <w:t>Method QA/QC: falling limb sampler quality assurance and quality control</w:t>
            </w:r>
            <w:r w:rsidR="001F1DB0">
              <w:rPr>
                <w:webHidden/>
              </w:rPr>
              <w:tab/>
            </w:r>
            <w:r w:rsidR="001F1DB0">
              <w:rPr>
                <w:webHidden/>
              </w:rPr>
              <w:fldChar w:fldCharType="begin"/>
            </w:r>
            <w:r w:rsidR="001F1DB0">
              <w:rPr>
                <w:webHidden/>
              </w:rPr>
              <w:instrText xml:space="preserve"> PAGEREF _Toc24407684 \h </w:instrText>
            </w:r>
            <w:r w:rsidR="001F1DB0">
              <w:rPr>
                <w:webHidden/>
              </w:rPr>
            </w:r>
            <w:r w:rsidR="001F1DB0">
              <w:rPr>
                <w:webHidden/>
              </w:rPr>
              <w:fldChar w:fldCharType="separate"/>
            </w:r>
            <w:r w:rsidR="001D65B6">
              <w:rPr>
                <w:webHidden/>
              </w:rPr>
              <w:t>20</w:t>
            </w:r>
            <w:r w:rsidR="001F1DB0">
              <w:rPr>
                <w:webHidden/>
              </w:rPr>
              <w:fldChar w:fldCharType="end"/>
            </w:r>
          </w:hyperlink>
        </w:p>
        <w:p w14:paraId="58146E49" w14:textId="20F6A62C" w:rsidR="001F1DB0" w:rsidRDefault="0098195D">
          <w:pPr>
            <w:pStyle w:val="TOC1"/>
            <w:rPr>
              <w:rFonts w:asciiTheme="minorHAnsi" w:eastAsiaTheme="minorEastAsia" w:hAnsiTheme="minorHAnsi" w:cstheme="minorBidi"/>
              <w:b w:val="0"/>
              <w:bCs w:val="0"/>
              <w:caps w:val="0"/>
              <w:sz w:val="22"/>
              <w:szCs w:val="22"/>
              <w:lang w:eastAsia="en-CA"/>
            </w:rPr>
          </w:pPr>
          <w:hyperlink w:anchor="_Toc24407685" w:history="1">
            <w:r w:rsidR="001F1DB0" w:rsidRPr="003E2FAD">
              <w:rPr>
                <w:rStyle w:val="Hyperlink"/>
              </w:rPr>
              <w:t>Analysis</w:t>
            </w:r>
            <w:r w:rsidR="001F1DB0">
              <w:rPr>
                <w:webHidden/>
              </w:rPr>
              <w:tab/>
            </w:r>
            <w:r w:rsidR="001F1DB0">
              <w:rPr>
                <w:webHidden/>
              </w:rPr>
              <w:fldChar w:fldCharType="begin"/>
            </w:r>
            <w:r w:rsidR="001F1DB0">
              <w:rPr>
                <w:webHidden/>
              </w:rPr>
              <w:instrText xml:space="preserve"> PAGEREF _Toc24407685 \h </w:instrText>
            </w:r>
            <w:r w:rsidR="001F1DB0">
              <w:rPr>
                <w:webHidden/>
              </w:rPr>
            </w:r>
            <w:r w:rsidR="001F1DB0">
              <w:rPr>
                <w:webHidden/>
              </w:rPr>
              <w:fldChar w:fldCharType="separate"/>
            </w:r>
            <w:r w:rsidR="001D65B6">
              <w:rPr>
                <w:webHidden/>
              </w:rPr>
              <w:t>21</w:t>
            </w:r>
            <w:r w:rsidR="001F1DB0">
              <w:rPr>
                <w:webHidden/>
              </w:rPr>
              <w:fldChar w:fldCharType="end"/>
            </w:r>
          </w:hyperlink>
        </w:p>
        <w:p w14:paraId="22D7BD83" w14:textId="247B9E64" w:rsidR="001F1DB0" w:rsidRDefault="0098195D">
          <w:pPr>
            <w:pStyle w:val="TOC2"/>
            <w:rPr>
              <w:rFonts w:asciiTheme="minorHAnsi" w:eastAsiaTheme="minorEastAsia" w:hAnsiTheme="minorHAnsi" w:cstheme="minorBidi"/>
              <w:b w:val="0"/>
              <w:bCs w:val="0"/>
              <w:sz w:val="22"/>
              <w:szCs w:val="22"/>
              <w:lang w:eastAsia="en-CA"/>
            </w:rPr>
          </w:pPr>
          <w:hyperlink w:anchor="_Toc24407686" w:history="1">
            <w:r w:rsidR="001F1DB0" w:rsidRPr="003E2FAD">
              <w:rPr>
                <w:rStyle w:val="Hyperlink"/>
              </w:rPr>
              <w:t>In the field: gauging streamflow</w:t>
            </w:r>
            <w:r w:rsidR="001F1DB0">
              <w:rPr>
                <w:webHidden/>
              </w:rPr>
              <w:tab/>
            </w:r>
            <w:r w:rsidR="001F1DB0">
              <w:rPr>
                <w:webHidden/>
              </w:rPr>
              <w:fldChar w:fldCharType="begin"/>
            </w:r>
            <w:r w:rsidR="001F1DB0">
              <w:rPr>
                <w:webHidden/>
              </w:rPr>
              <w:instrText xml:space="preserve"> PAGEREF _Toc24407686 \h </w:instrText>
            </w:r>
            <w:r w:rsidR="001F1DB0">
              <w:rPr>
                <w:webHidden/>
              </w:rPr>
            </w:r>
            <w:r w:rsidR="001F1DB0">
              <w:rPr>
                <w:webHidden/>
              </w:rPr>
              <w:fldChar w:fldCharType="separate"/>
            </w:r>
            <w:r w:rsidR="001D65B6">
              <w:rPr>
                <w:webHidden/>
              </w:rPr>
              <w:t>21</w:t>
            </w:r>
            <w:r w:rsidR="001F1DB0">
              <w:rPr>
                <w:webHidden/>
              </w:rPr>
              <w:fldChar w:fldCharType="end"/>
            </w:r>
          </w:hyperlink>
        </w:p>
        <w:p w14:paraId="498E2002" w14:textId="5F477F33" w:rsidR="001F1DB0" w:rsidRDefault="0098195D">
          <w:pPr>
            <w:pStyle w:val="TOC3"/>
            <w:rPr>
              <w:rFonts w:asciiTheme="minorHAnsi" w:eastAsiaTheme="minorEastAsia" w:hAnsiTheme="minorHAnsi" w:cstheme="minorBidi"/>
              <w:sz w:val="22"/>
              <w:szCs w:val="22"/>
              <w:lang w:eastAsia="en-CA"/>
            </w:rPr>
          </w:pPr>
          <w:hyperlink w:anchor="_Toc24407687" w:history="1">
            <w:r w:rsidR="001F1DB0" w:rsidRPr="003E2FAD">
              <w:rPr>
                <w:rStyle w:val="Hyperlink"/>
              </w:rPr>
              <w:t>Cross-sectional area and velocity</w:t>
            </w:r>
            <w:r w:rsidR="001F1DB0">
              <w:rPr>
                <w:webHidden/>
              </w:rPr>
              <w:tab/>
            </w:r>
            <w:r w:rsidR="001F1DB0">
              <w:rPr>
                <w:webHidden/>
              </w:rPr>
              <w:fldChar w:fldCharType="begin"/>
            </w:r>
            <w:r w:rsidR="001F1DB0">
              <w:rPr>
                <w:webHidden/>
              </w:rPr>
              <w:instrText xml:space="preserve"> PAGEREF _Toc24407687 \h </w:instrText>
            </w:r>
            <w:r w:rsidR="001F1DB0">
              <w:rPr>
                <w:webHidden/>
              </w:rPr>
            </w:r>
            <w:r w:rsidR="001F1DB0">
              <w:rPr>
                <w:webHidden/>
              </w:rPr>
              <w:fldChar w:fldCharType="separate"/>
            </w:r>
            <w:r w:rsidR="001D65B6">
              <w:rPr>
                <w:webHidden/>
              </w:rPr>
              <w:t>21</w:t>
            </w:r>
            <w:r w:rsidR="001F1DB0">
              <w:rPr>
                <w:webHidden/>
              </w:rPr>
              <w:fldChar w:fldCharType="end"/>
            </w:r>
          </w:hyperlink>
        </w:p>
        <w:p w14:paraId="6C6EC943" w14:textId="564E7780" w:rsidR="001F1DB0" w:rsidRDefault="0098195D">
          <w:pPr>
            <w:pStyle w:val="TOC3"/>
            <w:rPr>
              <w:rFonts w:asciiTheme="minorHAnsi" w:eastAsiaTheme="minorEastAsia" w:hAnsiTheme="minorHAnsi" w:cstheme="minorBidi"/>
              <w:sz w:val="22"/>
              <w:szCs w:val="22"/>
              <w:lang w:eastAsia="en-CA"/>
            </w:rPr>
          </w:pPr>
          <w:hyperlink w:anchor="_Toc24407688" w:history="1">
            <w:r w:rsidR="001F1DB0" w:rsidRPr="003E2FAD">
              <w:rPr>
                <w:rStyle w:val="Hyperlink"/>
              </w:rPr>
              <w:t>Manning’s equation</w:t>
            </w:r>
            <w:r w:rsidR="001F1DB0">
              <w:rPr>
                <w:webHidden/>
              </w:rPr>
              <w:tab/>
            </w:r>
            <w:r w:rsidR="001F1DB0">
              <w:rPr>
                <w:webHidden/>
              </w:rPr>
              <w:fldChar w:fldCharType="begin"/>
            </w:r>
            <w:r w:rsidR="001F1DB0">
              <w:rPr>
                <w:webHidden/>
              </w:rPr>
              <w:instrText xml:space="preserve"> PAGEREF _Toc24407688 \h </w:instrText>
            </w:r>
            <w:r w:rsidR="001F1DB0">
              <w:rPr>
                <w:webHidden/>
              </w:rPr>
            </w:r>
            <w:r w:rsidR="001F1DB0">
              <w:rPr>
                <w:webHidden/>
              </w:rPr>
              <w:fldChar w:fldCharType="separate"/>
            </w:r>
            <w:r w:rsidR="001D65B6">
              <w:rPr>
                <w:webHidden/>
              </w:rPr>
              <w:t>21</w:t>
            </w:r>
            <w:r w:rsidR="001F1DB0">
              <w:rPr>
                <w:webHidden/>
              </w:rPr>
              <w:fldChar w:fldCharType="end"/>
            </w:r>
          </w:hyperlink>
        </w:p>
        <w:p w14:paraId="712BF5B0" w14:textId="30F31752" w:rsidR="001F1DB0" w:rsidRDefault="0098195D">
          <w:pPr>
            <w:pStyle w:val="TOC3"/>
            <w:rPr>
              <w:rFonts w:asciiTheme="minorHAnsi" w:eastAsiaTheme="minorEastAsia" w:hAnsiTheme="minorHAnsi" w:cstheme="minorBidi"/>
              <w:sz w:val="22"/>
              <w:szCs w:val="22"/>
              <w:lang w:eastAsia="en-CA"/>
            </w:rPr>
          </w:pPr>
          <w:hyperlink w:anchor="_Toc24407689" w:history="1">
            <w:r w:rsidR="001F1DB0" w:rsidRPr="003E2FAD">
              <w:rPr>
                <w:rStyle w:val="Hyperlink"/>
              </w:rPr>
              <w:t>Salt dilution</w:t>
            </w:r>
            <w:r w:rsidR="001F1DB0">
              <w:rPr>
                <w:webHidden/>
              </w:rPr>
              <w:tab/>
            </w:r>
            <w:r w:rsidR="001F1DB0">
              <w:rPr>
                <w:webHidden/>
              </w:rPr>
              <w:fldChar w:fldCharType="begin"/>
            </w:r>
            <w:r w:rsidR="001F1DB0">
              <w:rPr>
                <w:webHidden/>
              </w:rPr>
              <w:instrText xml:space="preserve"> PAGEREF _Toc24407689 \h </w:instrText>
            </w:r>
            <w:r w:rsidR="001F1DB0">
              <w:rPr>
                <w:webHidden/>
              </w:rPr>
            </w:r>
            <w:r w:rsidR="001F1DB0">
              <w:rPr>
                <w:webHidden/>
              </w:rPr>
              <w:fldChar w:fldCharType="separate"/>
            </w:r>
            <w:r w:rsidR="001D65B6">
              <w:rPr>
                <w:webHidden/>
              </w:rPr>
              <w:t>21</w:t>
            </w:r>
            <w:r w:rsidR="001F1DB0">
              <w:rPr>
                <w:webHidden/>
              </w:rPr>
              <w:fldChar w:fldCharType="end"/>
            </w:r>
          </w:hyperlink>
        </w:p>
        <w:p w14:paraId="3E7D65F0" w14:textId="3F564C64" w:rsidR="001F1DB0" w:rsidRDefault="0098195D">
          <w:pPr>
            <w:pStyle w:val="TOC2"/>
            <w:rPr>
              <w:rFonts w:asciiTheme="minorHAnsi" w:eastAsiaTheme="minorEastAsia" w:hAnsiTheme="minorHAnsi" w:cstheme="minorBidi"/>
              <w:b w:val="0"/>
              <w:bCs w:val="0"/>
              <w:sz w:val="22"/>
              <w:szCs w:val="22"/>
              <w:lang w:eastAsia="en-CA"/>
            </w:rPr>
          </w:pPr>
          <w:hyperlink w:anchor="_Toc24407690" w:history="1">
            <w:r w:rsidR="001F1DB0" w:rsidRPr="003E2FAD">
              <w:rPr>
                <w:rStyle w:val="Hyperlink"/>
              </w:rPr>
              <w:t>In the laboratory: measuring water quality parameters</w:t>
            </w:r>
            <w:r w:rsidR="001F1DB0">
              <w:rPr>
                <w:webHidden/>
              </w:rPr>
              <w:tab/>
            </w:r>
            <w:r w:rsidR="001F1DB0">
              <w:rPr>
                <w:webHidden/>
              </w:rPr>
              <w:fldChar w:fldCharType="begin"/>
            </w:r>
            <w:r w:rsidR="001F1DB0">
              <w:rPr>
                <w:webHidden/>
              </w:rPr>
              <w:instrText xml:space="preserve"> PAGEREF _Toc24407690 \h </w:instrText>
            </w:r>
            <w:r w:rsidR="001F1DB0">
              <w:rPr>
                <w:webHidden/>
              </w:rPr>
            </w:r>
            <w:r w:rsidR="001F1DB0">
              <w:rPr>
                <w:webHidden/>
              </w:rPr>
              <w:fldChar w:fldCharType="separate"/>
            </w:r>
            <w:r w:rsidR="001D65B6">
              <w:rPr>
                <w:webHidden/>
              </w:rPr>
              <w:t>21</w:t>
            </w:r>
            <w:r w:rsidR="001F1DB0">
              <w:rPr>
                <w:webHidden/>
              </w:rPr>
              <w:fldChar w:fldCharType="end"/>
            </w:r>
          </w:hyperlink>
        </w:p>
        <w:p w14:paraId="6BBC6B8C" w14:textId="3C0DDF11" w:rsidR="001F1DB0" w:rsidRDefault="0098195D">
          <w:pPr>
            <w:pStyle w:val="TOC3"/>
            <w:rPr>
              <w:rFonts w:asciiTheme="minorHAnsi" w:eastAsiaTheme="minorEastAsia" w:hAnsiTheme="minorHAnsi" w:cstheme="minorBidi"/>
              <w:sz w:val="22"/>
              <w:szCs w:val="22"/>
              <w:lang w:eastAsia="en-CA"/>
            </w:rPr>
          </w:pPr>
          <w:hyperlink w:anchor="_Toc24407691" w:history="1">
            <w:r w:rsidR="001F1DB0" w:rsidRPr="003E2FAD">
              <w:rPr>
                <w:rStyle w:val="Hyperlink"/>
              </w:rPr>
              <w:t>Quantitative analytical methods for dissolved organic carbon</w:t>
            </w:r>
            <w:r w:rsidR="001F1DB0">
              <w:rPr>
                <w:webHidden/>
              </w:rPr>
              <w:tab/>
            </w:r>
            <w:r w:rsidR="001F1DB0">
              <w:rPr>
                <w:webHidden/>
              </w:rPr>
              <w:fldChar w:fldCharType="begin"/>
            </w:r>
            <w:r w:rsidR="001F1DB0">
              <w:rPr>
                <w:webHidden/>
              </w:rPr>
              <w:instrText xml:space="preserve"> PAGEREF _Toc24407691 \h </w:instrText>
            </w:r>
            <w:r w:rsidR="001F1DB0">
              <w:rPr>
                <w:webHidden/>
              </w:rPr>
            </w:r>
            <w:r w:rsidR="001F1DB0">
              <w:rPr>
                <w:webHidden/>
              </w:rPr>
              <w:fldChar w:fldCharType="separate"/>
            </w:r>
            <w:r w:rsidR="001D65B6">
              <w:rPr>
                <w:webHidden/>
              </w:rPr>
              <w:t>21</w:t>
            </w:r>
            <w:r w:rsidR="001F1DB0">
              <w:rPr>
                <w:webHidden/>
              </w:rPr>
              <w:fldChar w:fldCharType="end"/>
            </w:r>
          </w:hyperlink>
        </w:p>
        <w:p w14:paraId="3676BF03" w14:textId="7F4D84BE" w:rsidR="001F1DB0" w:rsidRDefault="0098195D">
          <w:pPr>
            <w:pStyle w:val="TOC3"/>
            <w:rPr>
              <w:rFonts w:asciiTheme="minorHAnsi" w:eastAsiaTheme="minorEastAsia" w:hAnsiTheme="minorHAnsi" w:cstheme="minorBidi"/>
              <w:sz w:val="22"/>
              <w:szCs w:val="22"/>
              <w:lang w:eastAsia="en-CA"/>
            </w:rPr>
          </w:pPr>
          <w:hyperlink w:anchor="_Toc24407692" w:history="1">
            <w:r w:rsidR="001F1DB0" w:rsidRPr="003E2FAD">
              <w:rPr>
                <w:rStyle w:val="Hyperlink"/>
              </w:rPr>
              <w:t>Qualitative analytical methods</w:t>
            </w:r>
            <w:r w:rsidR="001F1DB0">
              <w:rPr>
                <w:webHidden/>
              </w:rPr>
              <w:tab/>
            </w:r>
            <w:r w:rsidR="001F1DB0">
              <w:rPr>
                <w:webHidden/>
              </w:rPr>
              <w:fldChar w:fldCharType="begin"/>
            </w:r>
            <w:r w:rsidR="001F1DB0">
              <w:rPr>
                <w:webHidden/>
              </w:rPr>
              <w:instrText xml:space="preserve"> PAGEREF _Toc24407692 \h </w:instrText>
            </w:r>
            <w:r w:rsidR="001F1DB0">
              <w:rPr>
                <w:webHidden/>
              </w:rPr>
            </w:r>
            <w:r w:rsidR="001F1DB0">
              <w:rPr>
                <w:webHidden/>
              </w:rPr>
              <w:fldChar w:fldCharType="separate"/>
            </w:r>
            <w:r w:rsidR="001D65B6">
              <w:rPr>
                <w:webHidden/>
              </w:rPr>
              <w:t>21</w:t>
            </w:r>
            <w:r w:rsidR="001F1DB0">
              <w:rPr>
                <w:webHidden/>
              </w:rPr>
              <w:fldChar w:fldCharType="end"/>
            </w:r>
          </w:hyperlink>
        </w:p>
        <w:p w14:paraId="048AB853" w14:textId="48C6BA56" w:rsidR="001F1DB0" w:rsidRDefault="0098195D">
          <w:pPr>
            <w:pStyle w:val="TOC3"/>
            <w:rPr>
              <w:rFonts w:asciiTheme="minorHAnsi" w:eastAsiaTheme="minorEastAsia" w:hAnsiTheme="minorHAnsi" w:cstheme="minorBidi"/>
              <w:sz w:val="22"/>
              <w:szCs w:val="22"/>
              <w:lang w:eastAsia="en-CA"/>
            </w:rPr>
          </w:pPr>
          <w:hyperlink w:anchor="_Toc24407693" w:history="1">
            <w:r w:rsidR="001F1DB0" w:rsidRPr="003E2FAD">
              <w:rPr>
                <w:rStyle w:val="Hyperlink"/>
              </w:rPr>
              <w:t>Ancillary data: contributions from partners</w:t>
            </w:r>
            <w:r w:rsidR="001F1DB0">
              <w:rPr>
                <w:webHidden/>
              </w:rPr>
              <w:tab/>
            </w:r>
            <w:r w:rsidR="001F1DB0">
              <w:rPr>
                <w:webHidden/>
              </w:rPr>
              <w:fldChar w:fldCharType="begin"/>
            </w:r>
            <w:r w:rsidR="001F1DB0">
              <w:rPr>
                <w:webHidden/>
              </w:rPr>
              <w:instrText xml:space="preserve"> PAGEREF _Toc24407693 \h </w:instrText>
            </w:r>
            <w:r w:rsidR="001F1DB0">
              <w:rPr>
                <w:webHidden/>
              </w:rPr>
            </w:r>
            <w:r w:rsidR="001F1DB0">
              <w:rPr>
                <w:webHidden/>
              </w:rPr>
              <w:fldChar w:fldCharType="separate"/>
            </w:r>
            <w:r w:rsidR="001D65B6">
              <w:rPr>
                <w:webHidden/>
              </w:rPr>
              <w:t>21</w:t>
            </w:r>
            <w:r w:rsidR="001F1DB0">
              <w:rPr>
                <w:webHidden/>
              </w:rPr>
              <w:fldChar w:fldCharType="end"/>
            </w:r>
          </w:hyperlink>
        </w:p>
        <w:p w14:paraId="58CE00A6" w14:textId="69D127C5" w:rsidR="001F1DB0" w:rsidRDefault="0098195D">
          <w:pPr>
            <w:pStyle w:val="TOC1"/>
            <w:rPr>
              <w:rFonts w:asciiTheme="minorHAnsi" w:eastAsiaTheme="minorEastAsia" w:hAnsiTheme="minorHAnsi" w:cstheme="minorBidi"/>
              <w:b w:val="0"/>
              <w:bCs w:val="0"/>
              <w:caps w:val="0"/>
              <w:sz w:val="22"/>
              <w:szCs w:val="22"/>
              <w:lang w:eastAsia="en-CA"/>
            </w:rPr>
          </w:pPr>
          <w:hyperlink w:anchor="_Toc24407694" w:history="1">
            <w:r w:rsidR="001F1DB0" w:rsidRPr="003E2FAD">
              <w:rPr>
                <w:rStyle w:val="Hyperlink"/>
              </w:rPr>
              <w:t>Results &amp; Discussion</w:t>
            </w:r>
            <w:r w:rsidR="001F1DB0">
              <w:rPr>
                <w:webHidden/>
              </w:rPr>
              <w:tab/>
            </w:r>
            <w:r w:rsidR="001F1DB0">
              <w:rPr>
                <w:webHidden/>
              </w:rPr>
              <w:fldChar w:fldCharType="begin"/>
            </w:r>
            <w:r w:rsidR="001F1DB0">
              <w:rPr>
                <w:webHidden/>
              </w:rPr>
              <w:instrText xml:space="preserve"> PAGEREF _Toc24407694 \h </w:instrText>
            </w:r>
            <w:r w:rsidR="001F1DB0">
              <w:rPr>
                <w:webHidden/>
              </w:rPr>
            </w:r>
            <w:r w:rsidR="001F1DB0">
              <w:rPr>
                <w:webHidden/>
              </w:rPr>
              <w:fldChar w:fldCharType="separate"/>
            </w:r>
            <w:r w:rsidR="001D65B6">
              <w:rPr>
                <w:webHidden/>
              </w:rPr>
              <w:t>22</w:t>
            </w:r>
            <w:r w:rsidR="001F1DB0">
              <w:rPr>
                <w:webHidden/>
              </w:rPr>
              <w:fldChar w:fldCharType="end"/>
            </w:r>
          </w:hyperlink>
        </w:p>
        <w:p w14:paraId="71FBB87E" w14:textId="5D60D526" w:rsidR="001F1DB0" w:rsidRDefault="0098195D">
          <w:pPr>
            <w:pStyle w:val="TOC2"/>
            <w:rPr>
              <w:rFonts w:asciiTheme="minorHAnsi" w:eastAsiaTheme="minorEastAsia" w:hAnsiTheme="minorHAnsi" w:cstheme="minorBidi"/>
              <w:b w:val="0"/>
              <w:bCs w:val="0"/>
              <w:sz w:val="22"/>
              <w:szCs w:val="22"/>
              <w:lang w:eastAsia="en-CA"/>
            </w:rPr>
          </w:pPr>
          <w:hyperlink w:anchor="_Toc24407695" w:history="1">
            <w:r w:rsidR="001F1DB0" w:rsidRPr="003E2FAD">
              <w:rPr>
                <w:rStyle w:val="Hyperlink"/>
              </w:rPr>
              <w:t>Spatial variability: DOC variability across the watershed</w:t>
            </w:r>
            <w:r w:rsidR="001F1DB0">
              <w:rPr>
                <w:webHidden/>
              </w:rPr>
              <w:tab/>
            </w:r>
            <w:r w:rsidR="001F1DB0">
              <w:rPr>
                <w:webHidden/>
              </w:rPr>
              <w:fldChar w:fldCharType="begin"/>
            </w:r>
            <w:r w:rsidR="001F1DB0">
              <w:rPr>
                <w:webHidden/>
              </w:rPr>
              <w:instrText xml:space="preserve"> PAGEREF _Toc24407695 \h </w:instrText>
            </w:r>
            <w:r w:rsidR="001F1DB0">
              <w:rPr>
                <w:webHidden/>
              </w:rPr>
            </w:r>
            <w:r w:rsidR="001F1DB0">
              <w:rPr>
                <w:webHidden/>
              </w:rPr>
              <w:fldChar w:fldCharType="separate"/>
            </w:r>
            <w:r w:rsidR="001D65B6">
              <w:rPr>
                <w:webHidden/>
              </w:rPr>
              <w:t>23</w:t>
            </w:r>
            <w:r w:rsidR="001F1DB0">
              <w:rPr>
                <w:webHidden/>
              </w:rPr>
              <w:fldChar w:fldCharType="end"/>
            </w:r>
          </w:hyperlink>
        </w:p>
        <w:p w14:paraId="60E1B1F5" w14:textId="6B815F77" w:rsidR="001F1DB0" w:rsidRDefault="0098195D">
          <w:pPr>
            <w:pStyle w:val="TOC3"/>
            <w:rPr>
              <w:rFonts w:asciiTheme="minorHAnsi" w:eastAsiaTheme="minorEastAsia" w:hAnsiTheme="minorHAnsi" w:cstheme="minorBidi"/>
              <w:sz w:val="22"/>
              <w:szCs w:val="22"/>
              <w:lang w:eastAsia="en-CA"/>
            </w:rPr>
          </w:pPr>
          <w:hyperlink w:anchor="_Toc24407696" w:history="1">
            <w:r w:rsidR="001F1DB0" w:rsidRPr="003E2FAD">
              <w:rPr>
                <w:rStyle w:val="Hyperlink"/>
              </w:rPr>
              <w:t>Synoptic grab sampling at ten locations</w:t>
            </w:r>
            <w:r w:rsidR="001F1DB0">
              <w:rPr>
                <w:webHidden/>
              </w:rPr>
              <w:tab/>
            </w:r>
            <w:r w:rsidR="001F1DB0">
              <w:rPr>
                <w:webHidden/>
              </w:rPr>
              <w:fldChar w:fldCharType="begin"/>
            </w:r>
            <w:r w:rsidR="001F1DB0">
              <w:rPr>
                <w:webHidden/>
              </w:rPr>
              <w:instrText xml:space="preserve"> PAGEREF _Toc24407696 \h </w:instrText>
            </w:r>
            <w:r w:rsidR="001F1DB0">
              <w:rPr>
                <w:webHidden/>
              </w:rPr>
            </w:r>
            <w:r w:rsidR="001F1DB0">
              <w:rPr>
                <w:webHidden/>
              </w:rPr>
              <w:fldChar w:fldCharType="separate"/>
            </w:r>
            <w:r w:rsidR="001D65B6">
              <w:rPr>
                <w:webHidden/>
              </w:rPr>
              <w:t>23</w:t>
            </w:r>
            <w:r w:rsidR="001F1DB0">
              <w:rPr>
                <w:webHidden/>
              </w:rPr>
              <w:fldChar w:fldCharType="end"/>
            </w:r>
          </w:hyperlink>
        </w:p>
        <w:p w14:paraId="4D74EB54" w14:textId="512A7F99" w:rsidR="001F1DB0" w:rsidRDefault="0098195D">
          <w:pPr>
            <w:pStyle w:val="TOC3"/>
            <w:rPr>
              <w:rFonts w:asciiTheme="minorHAnsi" w:eastAsiaTheme="minorEastAsia" w:hAnsiTheme="minorHAnsi" w:cstheme="minorBidi"/>
              <w:sz w:val="22"/>
              <w:szCs w:val="22"/>
              <w:lang w:eastAsia="en-CA"/>
            </w:rPr>
          </w:pPr>
          <w:hyperlink w:anchor="_Toc24407697" w:history="1">
            <w:r w:rsidR="001F1DB0" w:rsidRPr="003E2FAD">
              <w:rPr>
                <w:rStyle w:val="Hyperlink"/>
              </w:rPr>
              <w:t>Stormflow samples: compare and contrast six sites</w:t>
            </w:r>
            <w:r w:rsidR="001F1DB0">
              <w:rPr>
                <w:webHidden/>
              </w:rPr>
              <w:tab/>
            </w:r>
            <w:r w:rsidR="001F1DB0">
              <w:rPr>
                <w:webHidden/>
              </w:rPr>
              <w:fldChar w:fldCharType="begin"/>
            </w:r>
            <w:r w:rsidR="001F1DB0">
              <w:rPr>
                <w:webHidden/>
              </w:rPr>
              <w:instrText xml:space="preserve"> PAGEREF _Toc24407697 \h </w:instrText>
            </w:r>
            <w:r w:rsidR="001F1DB0">
              <w:rPr>
                <w:webHidden/>
              </w:rPr>
            </w:r>
            <w:r w:rsidR="001F1DB0">
              <w:rPr>
                <w:webHidden/>
              </w:rPr>
              <w:fldChar w:fldCharType="separate"/>
            </w:r>
            <w:r w:rsidR="001D65B6">
              <w:rPr>
                <w:webHidden/>
              </w:rPr>
              <w:t>23</w:t>
            </w:r>
            <w:r w:rsidR="001F1DB0">
              <w:rPr>
                <w:webHidden/>
              </w:rPr>
              <w:fldChar w:fldCharType="end"/>
            </w:r>
          </w:hyperlink>
        </w:p>
        <w:p w14:paraId="1974E1DD" w14:textId="20E9ACDE" w:rsidR="001F1DB0" w:rsidRDefault="0098195D">
          <w:pPr>
            <w:pStyle w:val="TOC2"/>
            <w:rPr>
              <w:rFonts w:asciiTheme="minorHAnsi" w:eastAsiaTheme="minorEastAsia" w:hAnsiTheme="minorHAnsi" w:cstheme="minorBidi"/>
              <w:b w:val="0"/>
              <w:bCs w:val="0"/>
              <w:sz w:val="22"/>
              <w:szCs w:val="22"/>
              <w:lang w:eastAsia="en-CA"/>
            </w:rPr>
          </w:pPr>
          <w:hyperlink w:anchor="_Toc24407698" w:history="1">
            <w:r w:rsidR="001F1DB0" w:rsidRPr="003E2FAD">
              <w:rPr>
                <w:rStyle w:val="Hyperlink"/>
              </w:rPr>
              <w:t>Temporal variability: DOC variability over time and within stormflow</w:t>
            </w:r>
            <w:r w:rsidR="001F1DB0">
              <w:rPr>
                <w:webHidden/>
              </w:rPr>
              <w:tab/>
            </w:r>
            <w:r w:rsidR="001F1DB0">
              <w:rPr>
                <w:webHidden/>
              </w:rPr>
              <w:fldChar w:fldCharType="begin"/>
            </w:r>
            <w:r w:rsidR="001F1DB0">
              <w:rPr>
                <w:webHidden/>
              </w:rPr>
              <w:instrText xml:space="preserve"> PAGEREF _Toc24407698 \h </w:instrText>
            </w:r>
            <w:r w:rsidR="001F1DB0">
              <w:rPr>
                <w:webHidden/>
              </w:rPr>
            </w:r>
            <w:r w:rsidR="001F1DB0">
              <w:rPr>
                <w:webHidden/>
              </w:rPr>
              <w:fldChar w:fldCharType="separate"/>
            </w:r>
            <w:r w:rsidR="001D65B6">
              <w:rPr>
                <w:webHidden/>
              </w:rPr>
              <w:t>23</w:t>
            </w:r>
            <w:r w:rsidR="001F1DB0">
              <w:rPr>
                <w:webHidden/>
              </w:rPr>
              <w:fldChar w:fldCharType="end"/>
            </w:r>
          </w:hyperlink>
        </w:p>
        <w:p w14:paraId="3409A7CA" w14:textId="7E871018" w:rsidR="001F1DB0" w:rsidRDefault="0098195D">
          <w:pPr>
            <w:pStyle w:val="TOC3"/>
            <w:rPr>
              <w:rFonts w:asciiTheme="minorHAnsi" w:eastAsiaTheme="minorEastAsia" w:hAnsiTheme="minorHAnsi" w:cstheme="minorBidi"/>
              <w:sz w:val="22"/>
              <w:szCs w:val="22"/>
              <w:lang w:eastAsia="en-CA"/>
            </w:rPr>
          </w:pPr>
          <w:hyperlink w:anchor="_Toc24407699" w:history="1">
            <w:r w:rsidR="001F1DB0" w:rsidRPr="003E2FAD">
              <w:rPr>
                <w:rStyle w:val="Hyperlink"/>
              </w:rPr>
              <w:t>Seasonal patterns over sixteen months of data</w:t>
            </w:r>
            <w:r w:rsidR="001F1DB0">
              <w:rPr>
                <w:webHidden/>
              </w:rPr>
              <w:tab/>
            </w:r>
            <w:r w:rsidR="001F1DB0">
              <w:rPr>
                <w:webHidden/>
              </w:rPr>
              <w:fldChar w:fldCharType="begin"/>
            </w:r>
            <w:r w:rsidR="001F1DB0">
              <w:rPr>
                <w:webHidden/>
              </w:rPr>
              <w:instrText xml:space="preserve"> PAGEREF _Toc24407699 \h </w:instrText>
            </w:r>
            <w:r w:rsidR="001F1DB0">
              <w:rPr>
                <w:webHidden/>
              </w:rPr>
            </w:r>
            <w:r w:rsidR="001F1DB0">
              <w:rPr>
                <w:webHidden/>
              </w:rPr>
              <w:fldChar w:fldCharType="separate"/>
            </w:r>
            <w:r w:rsidR="001D65B6">
              <w:rPr>
                <w:webHidden/>
              </w:rPr>
              <w:t>23</w:t>
            </w:r>
            <w:r w:rsidR="001F1DB0">
              <w:rPr>
                <w:webHidden/>
              </w:rPr>
              <w:fldChar w:fldCharType="end"/>
            </w:r>
          </w:hyperlink>
        </w:p>
        <w:p w14:paraId="7176B550" w14:textId="63EB2B57" w:rsidR="001F1DB0" w:rsidRDefault="0098195D">
          <w:pPr>
            <w:pStyle w:val="TOC3"/>
            <w:rPr>
              <w:rFonts w:asciiTheme="minorHAnsi" w:eastAsiaTheme="minorEastAsia" w:hAnsiTheme="minorHAnsi" w:cstheme="minorBidi"/>
              <w:sz w:val="22"/>
              <w:szCs w:val="22"/>
              <w:lang w:eastAsia="en-CA"/>
            </w:rPr>
          </w:pPr>
          <w:hyperlink w:anchor="_Toc24407700" w:history="1">
            <w:r w:rsidR="001F1DB0" w:rsidRPr="003E2FAD">
              <w:rPr>
                <w:rStyle w:val="Hyperlink"/>
              </w:rPr>
              <w:t>Stormflow samples: variability within six sites</w:t>
            </w:r>
            <w:r w:rsidR="001F1DB0">
              <w:rPr>
                <w:webHidden/>
              </w:rPr>
              <w:tab/>
            </w:r>
            <w:r w:rsidR="001F1DB0">
              <w:rPr>
                <w:webHidden/>
              </w:rPr>
              <w:fldChar w:fldCharType="begin"/>
            </w:r>
            <w:r w:rsidR="001F1DB0">
              <w:rPr>
                <w:webHidden/>
              </w:rPr>
              <w:instrText xml:space="preserve"> PAGEREF _Toc24407700 \h </w:instrText>
            </w:r>
            <w:r w:rsidR="001F1DB0">
              <w:rPr>
                <w:webHidden/>
              </w:rPr>
            </w:r>
            <w:r w:rsidR="001F1DB0">
              <w:rPr>
                <w:webHidden/>
              </w:rPr>
              <w:fldChar w:fldCharType="separate"/>
            </w:r>
            <w:r w:rsidR="001D65B6">
              <w:rPr>
                <w:webHidden/>
              </w:rPr>
              <w:t>23</w:t>
            </w:r>
            <w:r w:rsidR="001F1DB0">
              <w:rPr>
                <w:webHidden/>
              </w:rPr>
              <w:fldChar w:fldCharType="end"/>
            </w:r>
          </w:hyperlink>
        </w:p>
        <w:p w14:paraId="7216C275" w14:textId="77218CF7" w:rsidR="001F1DB0" w:rsidRDefault="0098195D">
          <w:pPr>
            <w:pStyle w:val="TOC1"/>
            <w:rPr>
              <w:rFonts w:asciiTheme="minorHAnsi" w:eastAsiaTheme="minorEastAsia" w:hAnsiTheme="minorHAnsi" w:cstheme="minorBidi"/>
              <w:b w:val="0"/>
              <w:bCs w:val="0"/>
              <w:caps w:val="0"/>
              <w:sz w:val="22"/>
              <w:szCs w:val="22"/>
              <w:lang w:eastAsia="en-CA"/>
            </w:rPr>
          </w:pPr>
          <w:hyperlink w:anchor="_Toc24407701" w:history="1">
            <w:r w:rsidR="001F1DB0" w:rsidRPr="003E2FAD">
              <w:rPr>
                <w:rStyle w:val="Hyperlink"/>
              </w:rPr>
              <w:t>Conculsions</w:t>
            </w:r>
            <w:r w:rsidR="001F1DB0">
              <w:rPr>
                <w:webHidden/>
              </w:rPr>
              <w:tab/>
            </w:r>
            <w:r w:rsidR="001F1DB0">
              <w:rPr>
                <w:webHidden/>
              </w:rPr>
              <w:fldChar w:fldCharType="begin"/>
            </w:r>
            <w:r w:rsidR="001F1DB0">
              <w:rPr>
                <w:webHidden/>
              </w:rPr>
              <w:instrText xml:space="preserve"> PAGEREF _Toc24407701 \h </w:instrText>
            </w:r>
            <w:r w:rsidR="001F1DB0">
              <w:rPr>
                <w:webHidden/>
              </w:rPr>
            </w:r>
            <w:r w:rsidR="001F1DB0">
              <w:rPr>
                <w:webHidden/>
              </w:rPr>
              <w:fldChar w:fldCharType="separate"/>
            </w:r>
            <w:r w:rsidR="001D65B6">
              <w:rPr>
                <w:webHidden/>
              </w:rPr>
              <w:t>24</w:t>
            </w:r>
            <w:r w:rsidR="001F1DB0">
              <w:rPr>
                <w:webHidden/>
              </w:rPr>
              <w:fldChar w:fldCharType="end"/>
            </w:r>
          </w:hyperlink>
        </w:p>
        <w:p w14:paraId="6E2F0135" w14:textId="28C3198B" w:rsidR="001F1DB0" w:rsidRDefault="0098195D">
          <w:pPr>
            <w:pStyle w:val="TOC2"/>
            <w:rPr>
              <w:rFonts w:asciiTheme="minorHAnsi" w:eastAsiaTheme="minorEastAsia" w:hAnsiTheme="minorHAnsi" w:cstheme="minorBidi"/>
              <w:b w:val="0"/>
              <w:bCs w:val="0"/>
              <w:sz w:val="22"/>
              <w:szCs w:val="22"/>
              <w:lang w:eastAsia="en-CA"/>
            </w:rPr>
          </w:pPr>
          <w:hyperlink w:anchor="_Toc24407702" w:history="1">
            <w:r w:rsidR="001F1DB0" w:rsidRPr="003E2FAD">
              <w:rPr>
                <w:rStyle w:val="Hyperlink"/>
              </w:rPr>
              <w:t>Characterizing the Leech Water Supply Area</w:t>
            </w:r>
            <w:r w:rsidR="001F1DB0">
              <w:rPr>
                <w:webHidden/>
              </w:rPr>
              <w:tab/>
            </w:r>
            <w:r w:rsidR="001F1DB0">
              <w:rPr>
                <w:webHidden/>
              </w:rPr>
              <w:fldChar w:fldCharType="begin"/>
            </w:r>
            <w:r w:rsidR="001F1DB0">
              <w:rPr>
                <w:webHidden/>
              </w:rPr>
              <w:instrText xml:space="preserve"> PAGEREF _Toc24407702 \h </w:instrText>
            </w:r>
            <w:r w:rsidR="001F1DB0">
              <w:rPr>
                <w:webHidden/>
              </w:rPr>
            </w:r>
            <w:r w:rsidR="001F1DB0">
              <w:rPr>
                <w:webHidden/>
              </w:rPr>
              <w:fldChar w:fldCharType="separate"/>
            </w:r>
            <w:r w:rsidR="001D65B6">
              <w:rPr>
                <w:webHidden/>
              </w:rPr>
              <w:t>24</w:t>
            </w:r>
            <w:r w:rsidR="001F1DB0">
              <w:rPr>
                <w:webHidden/>
              </w:rPr>
              <w:fldChar w:fldCharType="end"/>
            </w:r>
          </w:hyperlink>
        </w:p>
        <w:p w14:paraId="1C4E2E17" w14:textId="25B9C3D7" w:rsidR="001F1DB0" w:rsidRDefault="0098195D">
          <w:pPr>
            <w:pStyle w:val="TOC2"/>
            <w:rPr>
              <w:rFonts w:asciiTheme="minorHAnsi" w:eastAsiaTheme="minorEastAsia" w:hAnsiTheme="minorHAnsi" w:cstheme="minorBidi"/>
              <w:b w:val="0"/>
              <w:bCs w:val="0"/>
              <w:sz w:val="22"/>
              <w:szCs w:val="22"/>
              <w:lang w:eastAsia="en-CA"/>
            </w:rPr>
          </w:pPr>
          <w:hyperlink w:anchor="_Toc24407703" w:history="1">
            <w:r w:rsidR="001F1DB0" w:rsidRPr="003E2FAD">
              <w:rPr>
                <w:rStyle w:val="Hyperlink"/>
              </w:rPr>
              <w:t>Understanding spatial and temporal variability in hydrochemical dynamics</w:t>
            </w:r>
            <w:r w:rsidR="001F1DB0">
              <w:rPr>
                <w:webHidden/>
              </w:rPr>
              <w:tab/>
            </w:r>
            <w:r w:rsidR="001F1DB0">
              <w:rPr>
                <w:webHidden/>
              </w:rPr>
              <w:fldChar w:fldCharType="begin"/>
            </w:r>
            <w:r w:rsidR="001F1DB0">
              <w:rPr>
                <w:webHidden/>
              </w:rPr>
              <w:instrText xml:space="preserve"> PAGEREF _Toc24407703 \h </w:instrText>
            </w:r>
            <w:r w:rsidR="001F1DB0">
              <w:rPr>
                <w:webHidden/>
              </w:rPr>
            </w:r>
            <w:r w:rsidR="001F1DB0">
              <w:rPr>
                <w:webHidden/>
              </w:rPr>
              <w:fldChar w:fldCharType="separate"/>
            </w:r>
            <w:r w:rsidR="001D65B6">
              <w:rPr>
                <w:webHidden/>
              </w:rPr>
              <w:t>24</w:t>
            </w:r>
            <w:r w:rsidR="001F1DB0">
              <w:rPr>
                <w:webHidden/>
              </w:rPr>
              <w:fldChar w:fldCharType="end"/>
            </w:r>
          </w:hyperlink>
        </w:p>
        <w:p w14:paraId="7E4AE81E" w14:textId="6B1B46C4" w:rsidR="001F1DB0" w:rsidRDefault="0098195D">
          <w:pPr>
            <w:pStyle w:val="TOC1"/>
            <w:rPr>
              <w:rFonts w:asciiTheme="minorHAnsi" w:eastAsiaTheme="minorEastAsia" w:hAnsiTheme="minorHAnsi" w:cstheme="minorBidi"/>
              <w:b w:val="0"/>
              <w:bCs w:val="0"/>
              <w:caps w:val="0"/>
              <w:sz w:val="22"/>
              <w:szCs w:val="22"/>
              <w:lang w:eastAsia="en-CA"/>
            </w:rPr>
          </w:pPr>
          <w:hyperlink w:anchor="_Toc24407704" w:history="1">
            <w:r w:rsidR="001F1DB0" w:rsidRPr="003E2FAD">
              <w:rPr>
                <w:rStyle w:val="Hyperlink"/>
              </w:rPr>
              <w:t>Future Directions</w:t>
            </w:r>
            <w:r w:rsidR="001F1DB0">
              <w:rPr>
                <w:webHidden/>
              </w:rPr>
              <w:tab/>
            </w:r>
            <w:r w:rsidR="001F1DB0">
              <w:rPr>
                <w:webHidden/>
              </w:rPr>
              <w:fldChar w:fldCharType="begin"/>
            </w:r>
            <w:r w:rsidR="001F1DB0">
              <w:rPr>
                <w:webHidden/>
              </w:rPr>
              <w:instrText xml:space="preserve"> PAGEREF _Toc24407704 \h </w:instrText>
            </w:r>
            <w:r w:rsidR="001F1DB0">
              <w:rPr>
                <w:webHidden/>
              </w:rPr>
            </w:r>
            <w:r w:rsidR="001F1DB0">
              <w:rPr>
                <w:webHidden/>
              </w:rPr>
              <w:fldChar w:fldCharType="separate"/>
            </w:r>
            <w:r w:rsidR="001D65B6">
              <w:rPr>
                <w:webHidden/>
              </w:rPr>
              <w:t>25</w:t>
            </w:r>
            <w:r w:rsidR="001F1DB0">
              <w:rPr>
                <w:webHidden/>
              </w:rPr>
              <w:fldChar w:fldCharType="end"/>
            </w:r>
          </w:hyperlink>
        </w:p>
        <w:p w14:paraId="1AB7B6D8" w14:textId="367C9A15" w:rsidR="001F1DB0" w:rsidRDefault="0098195D">
          <w:pPr>
            <w:pStyle w:val="TOC1"/>
            <w:rPr>
              <w:rFonts w:asciiTheme="minorHAnsi" w:eastAsiaTheme="minorEastAsia" w:hAnsiTheme="minorHAnsi" w:cstheme="minorBidi"/>
              <w:b w:val="0"/>
              <w:bCs w:val="0"/>
              <w:caps w:val="0"/>
              <w:sz w:val="22"/>
              <w:szCs w:val="22"/>
              <w:lang w:eastAsia="en-CA"/>
            </w:rPr>
          </w:pPr>
          <w:hyperlink w:anchor="_Toc24407705" w:history="1">
            <w:r w:rsidR="001F1DB0" w:rsidRPr="003E2FAD">
              <w:rPr>
                <w:rStyle w:val="Hyperlink"/>
              </w:rPr>
              <w:t>APPENDIX</w:t>
            </w:r>
            <w:r w:rsidR="001F1DB0">
              <w:rPr>
                <w:webHidden/>
              </w:rPr>
              <w:tab/>
            </w:r>
            <w:r w:rsidR="001F1DB0">
              <w:rPr>
                <w:webHidden/>
              </w:rPr>
              <w:fldChar w:fldCharType="begin"/>
            </w:r>
            <w:r w:rsidR="001F1DB0">
              <w:rPr>
                <w:webHidden/>
              </w:rPr>
              <w:instrText xml:space="preserve"> PAGEREF _Toc24407705 \h </w:instrText>
            </w:r>
            <w:r w:rsidR="001F1DB0">
              <w:rPr>
                <w:webHidden/>
              </w:rPr>
            </w:r>
            <w:r w:rsidR="001F1DB0">
              <w:rPr>
                <w:webHidden/>
              </w:rPr>
              <w:fldChar w:fldCharType="separate"/>
            </w:r>
            <w:r w:rsidR="001D65B6">
              <w:rPr>
                <w:webHidden/>
              </w:rPr>
              <w:t>26</w:t>
            </w:r>
            <w:r w:rsidR="001F1DB0">
              <w:rPr>
                <w:webHidden/>
              </w:rPr>
              <w:fldChar w:fldCharType="end"/>
            </w:r>
          </w:hyperlink>
        </w:p>
        <w:p w14:paraId="14EE3E55" w14:textId="78839A77" w:rsidR="001F1DB0" w:rsidRDefault="0098195D">
          <w:pPr>
            <w:pStyle w:val="TOC2"/>
            <w:rPr>
              <w:rFonts w:asciiTheme="minorHAnsi" w:eastAsiaTheme="minorEastAsia" w:hAnsiTheme="minorHAnsi" w:cstheme="minorBidi"/>
              <w:b w:val="0"/>
              <w:bCs w:val="0"/>
              <w:sz w:val="22"/>
              <w:szCs w:val="22"/>
              <w:lang w:eastAsia="en-CA"/>
            </w:rPr>
          </w:pPr>
          <w:hyperlink w:anchor="_Toc24407706" w:history="1">
            <w:r w:rsidR="001F1DB0" w:rsidRPr="003E2FAD">
              <w:rPr>
                <w:rStyle w:val="Hyperlink"/>
              </w:rPr>
              <w:t>forWater: NSERC Strategic Network for forested drinking water source protection technologies</w:t>
            </w:r>
            <w:r w:rsidR="001F1DB0">
              <w:rPr>
                <w:webHidden/>
              </w:rPr>
              <w:tab/>
            </w:r>
            <w:r w:rsidR="001F1DB0">
              <w:rPr>
                <w:webHidden/>
              </w:rPr>
              <w:fldChar w:fldCharType="begin"/>
            </w:r>
            <w:r w:rsidR="001F1DB0">
              <w:rPr>
                <w:webHidden/>
              </w:rPr>
              <w:instrText xml:space="preserve"> PAGEREF _Toc24407706 \h </w:instrText>
            </w:r>
            <w:r w:rsidR="001F1DB0">
              <w:rPr>
                <w:webHidden/>
              </w:rPr>
            </w:r>
            <w:r w:rsidR="001F1DB0">
              <w:rPr>
                <w:webHidden/>
              </w:rPr>
              <w:fldChar w:fldCharType="separate"/>
            </w:r>
            <w:r w:rsidR="001D65B6">
              <w:rPr>
                <w:webHidden/>
              </w:rPr>
              <w:t>26</w:t>
            </w:r>
            <w:r w:rsidR="001F1DB0">
              <w:rPr>
                <w:webHidden/>
              </w:rPr>
              <w:fldChar w:fldCharType="end"/>
            </w:r>
          </w:hyperlink>
        </w:p>
        <w:p w14:paraId="12DA0FC2" w14:textId="3570B075" w:rsidR="001F1DB0" w:rsidRDefault="0098195D">
          <w:pPr>
            <w:pStyle w:val="TOC1"/>
            <w:rPr>
              <w:rFonts w:asciiTheme="minorHAnsi" w:eastAsiaTheme="minorEastAsia" w:hAnsiTheme="minorHAnsi" w:cstheme="minorBidi"/>
              <w:b w:val="0"/>
              <w:bCs w:val="0"/>
              <w:caps w:val="0"/>
              <w:sz w:val="22"/>
              <w:szCs w:val="22"/>
              <w:lang w:eastAsia="en-CA"/>
            </w:rPr>
          </w:pPr>
          <w:hyperlink w:anchor="_Toc24407707" w:history="1">
            <w:r w:rsidR="001F1DB0" w:rsidRPr="003E2FAD">
              <w:rPr>
                <w:rStyle w:val="Hyperlink"/>
              </w:rPr>
              <w:t>References</w:t>
            </w:r>
            <w:r w:rsidR="001F1DB0">
              <w:rPr>
                <w:webHidden/>
              </w:rPr>
              <w:tab/>
            </w:r>
            <w:r w:rsidR="001F1DB0">
              <w:rPr>
                <w:webHidden/>
              </w:rPr>
              <w:fldChar w:fldCharType="begin"/>
            </w:r>
            <w:r w:rsidR="001F1DB0">
              <w:rPr>
                <w:webHidden/>
              </w:rPr>
              <w:instrText xml:space="preserve"> PAGEREF _Toc24407707 \h </w:instrText>
            </w:r>
            <w:r w:rsidR="001F1DB0">
              <w:rPr>
                <w:webHidden/>
              </w:rPr>
            </w:r>
            <w:r w:rsidR="001F1DB0">
              <w:rPr>
                <w:webHidden/>
              </w:rPr>
              <w:fldChar w:fldCharType="separate"/>
            </w:r>
            <w:r w:rsidR="001D65B6">
              <w:rPr>
                <w:webHidden/>
              </w:rPr>
              <w:t>28</w:t>
            </w:r>
            <w:r w:rsidR="001F1DB0">
              <w:rPr>
                <w:webHidden/>
              </w:rPr>
              <w:fldChar w:fldCharType="end"/>
            </w:r>
          </w:hyperlink>
        </w:p>
        <w:p w14:paraId="529B46E3" w14:textId="77777777" w:rsidR="00227C22" w:rsidRDefault="001F1DB0">
          <w:r>
            <w:fldChar w:fldCharType="end"/>
          </w:r>
        </w:p>
      </w:sdtContent>
    </w:sdt>
    <w:p w14:paraId="29FB6242" w14:textId="77777777" w:rsidR="001F1DB0" w:rsidRDefault="001F1DB0">
      <w:pPr>
        <w:pStyle w:val="Heading2"/>
      </w:pPr>
      <w:bookmarkStart w:id="2" w:name="acronyms"/>
      <w:bookmarkStart w:id="3" w:name="_Toc24407665"/>
      <w:r>
        <w:br w:type="page"/>
      </w:r>
    </w:p>
    <w:p w14:paraId="2BF5581E" w14:textId="77777777" w:rsidR="00227C22" w:rsidRDefault="001F1DB0">
      <w:pPr>
        <w:pStyle w:val="Heading2"/>
      </w:pPr>
      <w:r>
        <w:lastRenderedPageBreak/>
        <w:t>Acronyms</w:t>
      </w:r>
      <w:bookmarkEnd w:id="2"/>
      <w:bookmarkEnd w:id="3"/>
    </w:p>
    <w:tbl>
      <w:tblPr>
        <w:tblW w:w="5000" w:type="pct"/>
        <w:tblLook w:val="07E0" w:firstRow="1" w:lastRow="1" w:firstColumn="1" w:lastColumn="1" w:noHBand="1" w:noVBand="1"/>
      </w:tblPr>
      <w:tblGrid>
        <w:gridCol w:w="1086"/>
        <w:gridCol w:w="1762"/>
        <w:gridCol w:w="6512"/>
      </w:tblGrid>
      <w:tr w:rsidR="00227C22" w:rsidRPr="00637259" w14:paraId="4F1C54AC" w14:textId="77777777">
        <w:tc>
          <w:tcPr>
            <w:tcW w:w="0" w:type="auto"/>
            <w:tcBorders>
              <w:bottom w:val="single" w:sz="0" w:space="0" w:color="auto"/>
            </w:tcBorders>
            <w:vAlign w:val="bottom"/>
          </w:tcPr>
          <w:p w14:paraId="7E423E14" w14:textId="77777777" w:rsidR="00227C22" w:rsidRPr="00637259" w:rsidRDefault="001F1DB0">
            <w:pPr>
              <w:rPr>
                <w:sz w:val="22"/>
              </w:rPr>
            </w:pPr>
            <w:r w:rsidRPr="00637259">
              <w:rPr>
                <w:sz w:val="22"/>
              </w:rPr>
              <w:t>Acronym</w:t>
            </w:r>
          </w:p>
        </w:tc>
        <w:tc>
          <w:tcPr>
            <w:tcW w:w="0" w:type="auto"/>
            <w:tcBorders>
              <w:bottom w:val="single" w:sz="0" w:space="0" w:color="auto"/>
            </w:tcBorders>
            <w:vAlign w:val="bottom"/>
          </w:tcPr>
          <w:p w14:paraId="4E547489" w14:textId="77777777" w:rsidR="00227C22" w:rsidRPr="00637259" w:rsidRDefault="001F1DB0">
            <w:pPr>
              <w:rPr>
                <w:sz w:val="22"/>
              </w:rPr>
            </w:pPr>
            <w:r w:rsidRPr="00637259">
              <w:rPr>
                <w:sz w:val="22"/>
              </w:rPr>
              <w:t>Term</w:t>
            </w:r>
          </w:p>
        </w:tc>
        <w:tc>
          <w:tcPr>
            <w:tcW w:w="0" w:type="auto"/>
            <w:tcBorders>
              <w:bottom w:val="single" w:sz="0" w:space="0" w:color="auto"/>
            </w:tcBorders>
            <w:vAlign w:val="bottom"/>
          </w:tcPr>
          <w:p w14:paraId="19077B92" w14:textId="77777777" w:rsidR="00227C22" w:rsidRPr="00637259" w:rsidRDefault="001F1DB0">
            <w:pPr>
              <w:rPr>
                <w:sz w:val="22"/>
              </w:rPr>
            </w:pPr>
            <w:r w:rsidRPr="00637259">
              <w:rPr>
                <w:sz w:val="22"/>
              </w:rPr>
              <w:t>Definition</w:t>
            </w:r>
          </w:p>
        </w:tc>
      </w:tr>
      <w:tr w:rsidR="00227C22" w:rsidRPr="00637259" w14:paraId="15F230F7" w14:textId="77777777">
        <w:tc>
          <w:tcPr>
            <w:tcW w:w="0" w:type="auto"/>
          </w:tcPr>
          <w:p w14:paraId="0CE93303" w14:textId="77777777" w:rsidR="00227C22" w:rsidRPr="00637259" w:rsidRDefault="001F1DB0">
            <w:pPr>
              <w:rPr>
                <w:sz w:val="22"/>
              </w:rPr>
            </w:pPr>
            <w:r w:rsidRPr="00637259">
              <w:rPr>
                <w:sz w:val="22"/>
              </w:rPr>
              <w:t>NOM</w:t>
            </w:r>
          </w:p>
        </w:tc>
        <w:tc>
          <w:tcPr>
            <w:tcW w:w="0" w:type="auto"/>
          </w:tcPr>
          <w:p w14:paraId="6956BC79" w14:textId="77777777" w:rsidR="00227C22" w:rsidRPr="00637259" w:rsidRDefault="001F1DB0">
            <w:pPr>
              <w:rPr>
                <w:sz w:val="22"/>
              </w:rPr>
            </w:pPr>
            <w:r w:rsidRPr="00637259">
              <w:rPr>
                <w:sz w:val="22"/>
              </w:rPr>
              <w:t>natural organic matter</w:t>
            </w:r>
          </w:p>
        </w:tc>
        <w:tc>
          <w:tcPr>
            <w:tcW w:w="0" w:type="auto"/>
          </w:tcPr>
          <w:p w14:paraId="3F896B9D" w14:textId="77777777" w:rsidR="00227C22" w:rsidRPr="00637259" w:rsidRDefault="001F1DB0">
            <w:pPr>
              <w:rPr>
                <w:sz w:val="22"/>
              </w:rPr>
            </w:pPr>
            <w:r w:rsidRPr="00637259">
              <w:rPr>
                <w:sz w:val="22"/>
              </w:rPr>
              <w:t>diverse carbon-based compounds found in natural, engineered, terrestrial and aquatic environments</w:t>
            </w:r>
          </w:p>
        </w:tc>
      </w:tr>
      <w:tr w:rsidR="00227C22" w:rsidRPr="00637259" w14:paraId="47C62A24" w14:textId="77777777">
        <w:tc>
          <w:tcPr>
            <w:tcW w:w="0" w:type="auto"/>
          </w:tcPr>
          <w:p w14:paraId="074D3FC9" w14:textId="77777777" w:rsidR="00227C22" w:rsidRPr="00637259" w:rsidRDefault="001F1DB0">
            <w:pPr>
              <w:rPr>
                <w:sz w:val="22"/>
              </w:rPr>
            </w:pPr>
            <w:r w:rsidRPr="00637259">
              <w:rPr>
                <w:sz w:val="22"/>
              </w:rPr>
              <w:t>DOM</w:t>
            </w:r>
          </w:p>
        </w:tc>
        <w:tc>
          <w:tcPr>
            <w:tcW w:w="0" w:type="auto"/>
          </w:tcPr>
          <w:p w14:paraId="3994C382" w14:textId="77777777" w:rsidR="00227C22" w:rsidRPr="00637259" w:rsidRDefault="001F1DB0">
            <w:pPr>
              <w:rPr>
                <w:sz w:val="22"/>
              </w:rPr>
            </w:pPr>
            <w:r w:rsidRPr="00637259">
              <w:rPr>
                <w:sz w:val="22"/>
              </w:rPr>
              <w:t>dissolved organic matter</w:t>
            </w:r>
          </w:p>
        </w:tc>
        <w:tc>
          <w:tcPr>
            <w:tcW w:w="0" w:type="auto"/>
          </w:tcPr>
          <w:p w14:paraId="1B1D22A1" w14:textId="77777777" w:rsidR="00227C22" w:rsidRPr="00637259" w:rsidRDefault="001F1DB0">
            <w:pPr>
              <w:rPr>
                <w:sz w:val="22"/>
              </w:rPr>
            </w:pPr>
            <w:r w:rsidRPr="00637259">
              <w:rPr>
                <w:sz w:val="22"/>
              </w:rPr>
              <w:t>organic compounds operationally defined as finer than 0.45 um in diameter</w:t>
            </w:r>
          </w:p>
        </w:tc>
      </w:tr>
      <w:tr w:rsidR="00227C22" w:rsidRPr="00637259" w14:paraId="05F34E89" w14:textId="77777777">
        <w:tc>
          <w:tcPr>
            <w:tcW w:w="0" w:type="auto"/>
          </w:tcPr>
          <w:p w14:paraId="184B9500" w14:textId="77777777" w:rsidR="00227C22" w:rsidRPr="00637259" w:rsidRDefault="001F1DB0">
            <w:pPr>
              <w:rPr>
                <w:sz w:val="22"/>
              </w:rPr>
            </w:pPr>
            <w:r w:rsidRPr="00637259">
              <w:rPr>
                <w:sz w:val="22"/>
              </w:rPr>
              <w:t>DOC</w:t>
            </w:r>
          </w:p>
        </w:tc>
        <w:tc>
          <w:tcPr>
            <w:tcW w:w="0" w:type="auto"/>
          </w:tcPr>
          <w:p w14:paraId="269FE663" w14:textId="77777777" w:rsidR="00227C22" w:rsidRPr="00637259" w:rsidRDefault="001F1DB0">
            <w:pPr>
              <w:rPr>
                <w:sz w:val="22"/>
              </w:rPr>
            </w:pPr>
            <w:r w:rsidRPr="00637259">
              <w:rPr>
                <w:sz w:val="22"/>
              </w:rPr>
              <w:t>dissolved organic carbon</w:t>
            </w:r>
          </w:p>
        </w:tc>
        <w:tc>
          <w:tcPr>
            <w:tcW w:w="0" w:type="auto"/>
          </w:tcPr>
          <w:p w14:paraId="5F561F15" w14:textId="77777777" w:rsidR="00227C22" w:rsidRPr="00637259" w:rsidRDefault="001F1DB0">
            <w:pPr>
              <w:rPr>
                <w:sz w:val="22"/>
              </w:rPr>
            </w:pPr>
            <w:r w:rsidRPr="00637259">
              <w:rPr>
                <w:sz w:val="22"/>
              </w:rPr>
              <w:t>organic carbon compounds operationally defined as finer than 0.45 um in diameter. The majority of DOM is DOC.</w:t>
            </w:r>
          </w:p>
        </w:tc>
      </w:tr>
      <w:tr w:rsidR="00227C22" w:rsidRPr="00637259" w14:paraId="51D34D13" w14:textId="77777777">
        <w:tc>
          <w:tcPr>
            <w:tcW w:w="0" w:type="auto"/>
          </w:tcPr>
          <w:p w14:paraId="62189271" w14:textId="77777777" w:rsidR="00227C22" w:rsidRPr="00637259" w:rsidRDefault="001F1DB0">
            <w:pPr>
              <w:rPr>
                <w:sz w:val="22"/>
              </w:rPr>
            </w:pPr>
            <w:r w:rsidRPr="00637259">
              <w:rPr>
                <w:sz w:val="22"/>
              </w:rPr>
              <w:t>NPOC</w:t>
            </w:r>
          </w:p>
        </w:tc>
        <w:tc>
          <w:tcPr>
            <w:tcW w:w="0" w:type="auto"/>
          </w:tcPr>
          <w:p w14:paraId="63B6ED7D" w14:textId="77777777" w:rsidR="00227C22" w:rsidRPr="00637259" w:rsidRDefault="001F1DB0">
            <w:pPr>
              <w:rPr>
                <w:sz w:val="22"/>
              </w:rPr>
            </w:pPr>
            <w:r w:rsidRPr="00637259">
              <w:rPr>
                <w:sz w:val="22"/>
              </w:rPr>
              <w:t>non-purgeable organic carbon</w:t>
            </w:r>
          </w:p>
        </w:tc>
        <w:tc>
          <w:tcPr>
            <w:tcW w:w="0" w:type="auto"/>
          </w:tcPr>
          <w:p w14:paraId="7BC1B896" w14:textId="77777777" w:rsidR="00227C22" w:rsidRPr="00637259" w:rsidRDefault="001F1DB0">
            <w:pPr>
              <w:rPr>
                <w:sz w:val="22"/>
              </w:rPr>
            </w:pPr>
            <w:r w:rsidRPr="00637259">
              <w:rPr>
                <w:sz w:val="22"/>
              </w:rP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227C22" w:rsidRPr="00637259" w14:paraId="6241576B" w14:textId="77777777">
        <w:tc>
          <w:tcPr>
            <w:tcW w:w="0" w:type="auto"/>
          </w:tcPr>
          <w:p w14:paraId="3240B209" w14:textId="77777777" w:rsidR="00227C22" w:rsidRPr="00637259" w:rsidRDefault="001F1DB0">
            <w:pPr>
              <w:rPr>
                <w:sz w:val="22"/>
              </w:rPr>
            </w:pPr>
            <w:r w:rsidRPr="00637259">
              <w:rPr>
                <w:sz w:val="22"/>
              </w:rPr>
              <w:t>DBP-FP</w:t>
            </w:r>
          </w:p>
        </w:tc>
        <w:tc>
          <w:tcPr>
            <w:tcW w:w="0" w:type="auto"/>
          </w:tcPr>
          <w:p w14:paraId="76FADED4" w14:textId="77777777" w:rsidR="00227C22" w:rsidRPr="00637259" w:rsidRDefault="001F1DB0">
            <w:pPr>
              <w:rPr>
                <w:sz w:val="22"/>
              </w:rPr>
            </w:pPr>
            <w:r w:rsidRPr="00637259">
              <w:rPr>
                <w:sz w:val="22"/>
              </w:rPr>
              <w:t>Disinfection By-Product Formation Potential</w:t>
            </w:r>
          </w:p>
        </w:tc>
        <w:tc>
          <w:tcPr>
            <w:tcW w:w="0" w:type="auto"/>
          </w:tcPr>
          <w:p w14:paraId="114369DF" w14:textId="77777777" w:rsidR="00227C22" w:rsidRPr="00637259" w:rsidRDefault="001F1DB0">
            <w:pPr>
              <w:rPr>
                <w:sz w:val="22"/>
              </w:rPr>
            </w:pPr>
            <w:r w:rsidRPr="00637259">
              <w:rPr>
                <w:sz w:val="22"/>
              </w:rPr>
              <w:t xml:space="preserve">The likelihood of creating </w:t>
            </w:r>
            <w:proofErr w:type="gramStart"/>
            <w:r w:rsidRPr="00637259">
              <w:rPr>
                <w:sz w:val="22"/>
              </w:rPr>
              <w:t>DBPs(</w:t>
            </w:r>
            <w:proofErr w:type="gramEnd"/>
            <w:r w:rsidRPr="00637259">
              <w:rPr>
                <w:sz w:val="22"/>
              </w:rPr>
              <w:t>e.g. trihalomethanes, halogenic acetic acids, Haloacetonitrils, haloketons) when natural source water is chlorinated</w:t>
            </w:r>
          </w:p>
        </w:tc>
      </w:tr>
      <w:tr w:rsidR="00227C22" w:rsidRPr="00637259" w14:paraId="63065AC5" w14:textId="77777777">
        <w:tc>
          <w:tcPr>
            <w:tcW w:w="0" w:type="auto"/>
          </w:tcPr>
          <w:p w14:paraId="7FC381AE" w14:textId="77777777" w:rsidR="00227C22" w:rsidRPr="00637259" w:rsidRDefault="001F1DB0">
            <w:pPr>
              <w:rPr>
                <w:sz w:val="22"/>
              </w:rPr>
            </w:pPr>
            <w:r w:rsidRPr="00637259">
              <w:rPr>
                <w:sz w:val="22"/>
              </w:rPr>
              <w:t>LWSA</w:t>
            </w:r>
          </w:p>
        </w:tc>
        <w:tc>
          <w:tcPr>
            <w:tcW w:w="0" w:type="auto"/>
          </w:tcPr>
          <w:p w14:paraId="0A52D9F0" w14:textId="77777777" w:rsidR="00227C22" w:rsidRPr="00637259" w:rsidRDefault="001F1DB0">
            <w:pPr>
              <w:rPr>
                <w:sz w:val="22"/>
              </w:rPr>
            </w:pPr>
            <w:r w:rsidRPr="00637259">
              <w:rPr>
                <w:sz w:val="22"/>
              </w:rPr>
              <w:t>Leech Water Supply Area</w:t>
            </w:r>
          </w:p>
        </w:tc>
        <w:tc>
          <w:tcPr>
            <w:tcW w:w="0" w:type="auto"/>
          </w:tcPr>
          <w:p w14:paraId="277F8B0E" w14:textId="77777777" w:rsidR="00227C22" w:rsidRPr="00637259" w:rsidRDefault="001F1DB0">
            <w:pPr>
              <w:rPr>
                <w:sz w:val="22"/>
              </w:rPr>
            </w:pPr>
            <w:r w:rsidRPr="00637259">
              <w:rPr>
                <w:sz w:val="22"/>
              </w:rPr>
              <w:t>Future water supply area anticipated to supplement the primary water supply (Sooke Reservoir) for the Greater Victoria Area via inter-basin transfer. LWSA is the research site for this thesis’ field work.</w:t>
            </w:r>
          </w:p>
        </w:tc>
      </w:tr>
      <w:tr w:rsidR="00227C22" w:rsidRPr="00637259" w14:paraId="7C69B72A" w14:textId="77777777">
        <w:tc>
          <w:tcPr>
            <w:tcW w:w="0" w:type="auto"/>
          </w:tcPr>
          <w:p w14:paraId="05D52ABC" w14:textId="77777777" w:rsidR="00227C22" w:rsidRPr="00637259" w:rsidRDefault="001F1DB0">
            <w:pPr>
              <w:rPr>
                <w:sz w:val="22"/>
              </w:rPr>
            </w:pPr>
            <w:r w:rsidRPr="00637259">
              <w:rPr>
                <w:sz w:val="22"/>
              </w:rPr>
              <w:t>CRD</w:t>
            </w:r>
          </w:p>
        </w:tc>
        <w:tc>
          <w:tcPr>
            <w:tcW w:w="0" w:type="auto"/>
          </w:tcPr>
          <w:p w14:paraId="5DD528BD" w14:textId="77777777" w:rsidR="00227C22" w:rsidRPr="00637259" w:rsidRDefault="001F1DB0">
            <w:pPr>
              <w:rPr>
                <w:sz w:val="22"/>
              </w:rPr>
            </w:pPr>
            <w:r w:rsidRPr="00637259">
              <w:rPr>
                <w:sz w:val="22"/>
              </w:rPr>
              <w:t>Capital Regional District</w:t>
            </w:r>
          </w:p>
        </w:tc>
        <w:tc>
          <w:tcPr>
            <w:tcW w:w="0" w:type="auto"/>
          </w:tcPr>
          <w:p w14:paraId="5588CE93" w14:textId="77777777" w:rsidR="00227C22" w:rsidRPr="00637259" w:rsidRDefault="001F1DB0">
            <w:pPr>
              <w:rPr>
                <w:sz w:val="22"/>
              </w:rPr>
            </w:pPr>
            <w:r w:rsidRPr="00637259">
              <w:rPr>
                <w:sz w:val="22"/>
              </w:rPr>
              <w:t>The governing/municipal body for the Greater Victoria Area, and the managing group for water supply and watershed management. The CRD are partners in the forWater Network and hosted this thesis research in the Leech Water Supply Area.</w:t>
            </w:r>
          </w:p>
        </w:tc>
      </w:tr>
      <w:tr w:rsidR="00227C22" w:rsidRPr="00637259" w14:paraId="79C54CB4" w14:textId="77777777">
        <w:tc>
          <w:tcPr>
            <w:tcW w:w="0" w:type="auto"/>
          </w:tcPr>
          <w:p w14:paraId="7EA4B752" w14:textId="77777777" w:rsidR="00227C22" w:rsidRPr="00637259" w:rsidRDefault="001F1DB0">
            <w:pPr>
              <w:rPr>
                <w:sz w:val="22"/>
              </w:rPr>
            </w:pPr>
            <w:r w:rsidRPr="00637259">
              <w:rPr>
                <w:sz w:val="22"/>
              </w:rPr>
              <w:t>GVWSA</w:t>
            </w:r>
          </w:p>
        </w:tc>
        <w:tc>
          <w:tcPr>
            <w:tcW w:w="0" w:type="auto"/>
          </w:tcPr>
          <w:p w14:paraId="1019C8BE" w14:textId="77777777" w:rsidR="00227C22" w:rsidRPr="00637259" w:rsidRDefault="001F1DB0">
            <w:pPr>
              <w:rPr>
                <w:sz w:val="22"/>
              </w:rPr>
            </w:pPr>
            <w:r w:rsidRPr="00637259">
              <w:rPr>
                <w:sz w:val="22"/>
              </w:rPr>
              <w:t>Greater Victoria Water Supply Area</w:t>
            </w:r>
          </w:p>
        </w:tc>
        <w:tc>
          <w:tcPr>
            <w:tcW w:w="0" w:type="auto"/>
          </w:tcPr>
          <w:p w14:paraId="4836CF8E" w14:textId="77777777" w:rsidR="00227C22" w:rsidRPr="00637259" w:rsidRDefault="001F1DB0">
            <w:pPr>
              <w:rPr>
                <w:sz w:val="22"/>
              </w:rPr>
            </w:pPr>
            <w:r w:rsidRPr="00637259">
              <w:rPr>
                <w:sz w:val="22"/>
              </w:rP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14:paraId="71BE5AEE" w14:textId="77777777" w:rsidR="00637259" w:rsidRDefault="00637259">
      <w:pPr>
        <w:pStyle w:val="Heading2"/>
      </w:pPr>
      <w:bookmarkStart w:id="4" w:name="acknowledgements"/>
      <w:bookmarkStart w:id="5" w:name="_Toc24407666"/>
      <w:r>
        <w:br w:type="page"/>
      </w:r>
    </w:p>
    <w:p w14:paraId="211C9898" w14:textId="07C027AA" w:rsidR="00227C22" w:rsidRDefault="001F1DB0">
      <w:pPr>
        <w:pStyle w:val="Heading2"/>
      </w:pPr>
      <w:r>
        <w:lastRenderedPageBreak/>
        <w:t>Acknowledgements</w:t>
      </w:r>
      <w:bookmarkEnd w:id="4"/>
      <w:bookmarkEnd w:id="5"/>
    </w:p>
    <w:p w14:paraId="6116B4CA" w14:textId="77777777" w:rsidR="001F1DB0" w:rsidRDefault="001F1DB0">
      <w:r>
        <w:t xml:space="preserve">This research work would not have been possible without the support and accommodation of the Capital Regional District (CRD) Watershed Protection and Management Division, Integrated Water Services (IWS) (Victoria, BC). </w:t>
      </w:r>
      <w:proofErr w:type="gramStart"/>
      <w:r>
        <w:t>In particular, we</w:t>
      </w:r>
      <w:proofErr w:type="gramEnd"/>
      <w:r>
        <w:t xml:space="preserve"> would like to acknowledge the help, support and assistance provided by the following people, as well as the entire Field Operations Staff:</w:t>
      </w:r>
    </w:p>
    <w:p w14:paraId="3F22A4B7" w14:textId="77777777" w:rsidR="00227C22" w:rsidRDefault="001F1DB0">
      <w:pPr>
        <w:numPr>
          <w:ilvl w:val="0"/>
          <w:numId w:val="13"/>
        </w:numPr>
      </w:pPr>
      <w:r>
        <w:t>Tobi Gardner | Senior Hydrologist</w:t>
      </w:r>
    </w:p>
    <w:p w14:paraId="2F15D992" w14:textId="77777777" w:rsidR="00227C22" w:rsidRDefault="001F1DB0">
      <w:pPr>
        <w:numPr>
          <w:ilvl w:val="0"/>
          <w:numId w:val="13"/>
        </w:numPr>
      </w:pPr>
      <w:r>
        <w:t>Joel Ussery | Manager, Resource Planning</w:t>
      </w:r>
    </w:p>
    <w:p w14:paraId="74488EC0" w14:textId="77777777" w:rsidR="00227C22" w:rsidRDefault="001F1DB0">
      <w:pPr>
        <w:numPr>
          <w:ilvl w:val="0"/>
          <w:numId w:val="13"/>
        </w:numPr>
      </w:pPr>
      <w:r>
        <w:t>Annette Constabel | Senior Manager</w:t>
      </w:r>
    </w:p>
    <w:p w14:paraId="1E995E5A" w14:textId="77777777" w:rsidR="00227C22" w:rsidRDefault="001F1DB0">
      <w:pPr>
        <w:numPr>
          <w:ilvl w:val="0"/>
          <w:numId w:val="13"/>
        </w:numPr>
      </w:pPr>
      <w:r>
        <w:t>Christoph Moch | Manager, Water Quality Operations</w:t>
      </w:r>
    </w:p>
    <w:p w14:paraId="7CC56D3F" w14:textId="77777777" w:rsidR="00227C22" w:rsidRDefault="001F1DB0">
      <w:pPr>
        <w:numPr>
          <w:ilvl w:val="0"/>
          <w:numId w:val="13"/>
        </w:numPr>
      </w:pPr>
      <w:r>
        <w:t>Kathy Haesevoats | Watershed Technologist</w:t>
      </w:r>
    </w:p>
    <w:p w14:paraId="3CFCFFD3" w14:textId="77777777" w:rsidR="00227C22" w:rsidRDefault="001F1DB0">
      <w:pPr>
        <w:numPr>
          <w:ilvl w:val="0"/>
          <w:numId w:val="13"/>
        </w:numPr>
      </w:pPr>
      <w:r>
        <w:t>Ryan Biggs | Watershed Technician 2, Resource Planning(?)</w:t>
      </w:r>
    </w:p>
    <w:p w14:paraId="50EF17E5" w14:textId="77777777" w:rsidR="00227C22" w:rsidRDefault="001F1DB0">
      <w:pPr>
        <w:numPr>
          <w:ilvl w:val="0"/>
          <w:numId w:val="13"/>
        </w:numPr>
      </w:pPr>
      <w:r>
        <w:t>Burn Hemus | ?</w:t>
      </w:r>
    </w:p>
    <w:p w14:paraId="7F7488A6" w14:textId="77777777" w:rsidR="00227C22" w:rsidRDefault="001F1DB0">
      <w:pPr>
        <w:numPr>
          <w:ilvl w:val="0"/>
          <w:numId w:val="13"/>
        </w:numPr>
      </w:pPr>
      <w:r>
        <w:t>Jessica Dupuis | ?? Water Quality Operations</w:t>
      </w:r>
    </w:p>
    <w:p w14:paraId="34AB4E0D" w14:textId="77777777" w:rsidR="00227C22" w:rsidRDefault="001F1DB0">
      <w:pPr>
        <w:numPr>
          <w:ilvl w:val="0"/>
          <w:numId w:val="13"/>
        </w:numPr>
      </w:pPr>
      <w:r>
        <w:t>Patrick McCoubrey | Security Chargehand</w:t>
      </w:r>
    </w:p>
    <w:p w14:paraId="2ADE2B68" w14:textId="77777777" w:rsidR="001F1DB0" w:rsidRDefault="001F1DB0" w:rsidP="001F1DB0"/>
    <w:p w14:paraId="2833F0BA" w14:textId="77777777" w:rsidR="001F1DB0" w:rsidRDefault="001F1DB0">
      <w:r>
        <w:t>This research also would not have been possible without the support and encouragement from academic supervisors and partners from the NSERC forWater Network for Forested Drinking Water Source Protection Technologies. In particular:</w:t>
      </w:r>
    </w:p>
    <w:p w14:paraId="6BA6CF08" w14:textId="77777777" w:rsidR="00227C22" w:rsidRDefault="001F1DB0">
      <w:pPr>
        <w:numPr>
          <w:ilvl w:val="0"/>
          <w:numId w:val="14"/>
        </w:numPr>
      </w:pPr>
      <w:r>
        <w:t>Bill Floyd | Academic co-supervisor | Adjunct Professor, Geography, Vancouver Island University &amp; Research Hydrologist, BC-FLNRO</w:t>
      </w:r>
    </w:p>
    <w:p w14:paraId="79616056" w14:textId="77777777" w:rsidR="00227C22" w:rsidRDefault="001F1DB0">
      <w:pPr>
        <w:numPr>
          <w:ilvl w:val="0"/>
          <w:numId w:val="14"/>
        </w:numPr>
      </w:pPr>
      <w:r>
        <w:t>Mark Johnson | Academic co-supervisor | Professor and Canada Research Chair, University of British Columbia</w:t>
      </w:r>
    </w:p>
    <w:p w14:paraId="27B9BBF4" w14:textId="77777777" w:rsidR="00227C22" w:rsidRDefault="001F1DB0">
      <w:pPr>
        <w:numPr>
          <w:ilvl w:val="0"/>
          <w:numId w:val="14"/>
        </w:numPr>
      </w:pPr>
      <w:r>
        <w:t>Mike Stone | Professor, Faculty of Environment, Dept. of Geography and Environmental Management, University of Waterloo</w:t>
      </w:r>
    </w:p>
    <w:p w14:paraId="1B6C4B19" w14:textId="77777777" w:rsidR="00227C22" w:rsidRDefault="001F1DB0">
      <w:pPr>
        <w:numPr>
          <w:ilvl w:val="0"/>
          <w:numId w:val="14"/>
        </w:numPr>
      </w:pPr>
      <w:r>
        <w:t>Dana Harriman | Network Manager, University of Waterloo</w:t>
      </w:r>
    </w:p>
    <w:p w14:paraId="2489AE30" w14:textId="77777777" w:rsidR="00227C22" w:rsidRDefault="001F1DB0">
      <w:pPr>
        <w:numPr>
          <w:ilvl w:val="0"/>
          <w:numId w:val="14"/>
        </w:numPr>
      </w:pPr>
      <w:r>
        <w:t>Monica Emelko | Principle Investigator, Scientific Director, University of Waterloo</w:t>
      </w:r>
    </w:p>
    <w:p w14:paraId="50EC3271" w14:textId="77777777" w:rsidR="00227C22" w:rsidRDefault="001F1DB0">
      <w:pPr>
        <w:numPr>
          <w:ilvl w:val="0"/>
          <w:numId w:val="14"/>
        </w:numPr>
      </w:pPr>
      <w:r>
        <w:t>Uldis Silins | Co-Principle Investigator, Co-Scientific Director, University of Alberta</w:t>
      </w:r>
    </w:p>
    <w:p w14:paraId="1057EC13" w14:textId="77777777" w:rsidR="001F1DB0" w:rsidRDefault="001F1DB0"/>
    <w:p w14:paraId="18085245" w14:textId="77777777" w:rsidR="00227C22" w:rsidRDefault="001F1DB0">
      <w:r>
        <w:t>For help with field installations, a big thanks to my former field partner, Stewart Butler, of Bill Floyd’s Coastal Hydrology Research Lab; thanks Stew. Thanks also to Alison Bishop for field assistance during the winter of 2019/2020.</w:t>
      </w:r>
    </w:p>
    <w:p w14:paraId="1248F1D8" w14:textId="77777777" w:rsidR="001F1DB0" w:rsidRDefault="001F1DB0"/>
    <w:p w14:paraId="1372979B" w14:textId="77777777" w:rsidR="00227C22" w:rsidRDefault="001F1DB0">
      <w:r>
        <w:t>Last but certainly not least, thanks to my friends and family for encouraging and supporting me in my scientific and academic pursuits. I really appreciate all the love.</w:t>
      </w:r>
    </w:p>
    <w:p w14:paraId="2E2EC843" w14:textId="77777777" w:rsidR="00227C22" w:rsidRDefault="001F1DB0">
      <w:pPr>
        <w:pStyle w:val="Heading1"/>
      </w:pPr>
      <w:bookmarkStart w:id="6" w:name="introduction"/>
      <w:bookmarkStart w:id="7" w:name="_Toc24407667"/>
      <w:commentRangeStart w:id="8"/>
      <w:r>
        <w:lastRenderedPageBreak/>
        <w:t>Introduction</w:t>
      </w:r>
      <w:bookmarkEnd w:id="6"/>
      <w:bookmarkEnd w:id="7"/>
      <w:commentRangeEnd w:id="8"/>
      <w:r w:rsidR="0008346F">
        <w:rPr>
          <w:rStyle w:val="CommentReference"/>
          <w:rFonts w:ascii="Ebrima" w:eastAsiaTheme="minorHAnsi" w:hAnsi="Ebrima" w:cstheme="minorHAnsi"/>
        </w:rPr>
        <w:commentReference w:id="8"/>
      </w:r>
    </w:p>
    <w:p w14:paraId="53C57999" w14:textId="77777777" w:rsidR="001F1DB0" w:rsidRPr="001F1DB0" w:rsidRDefault="001F1DB0" w:rsidP="001F1DB0">
      <w:pPr>
        <w:rPr>
          <w:i/>
        </w:rPr>
      </w:pPr>
      <w:r w:rsidRPr="001F1DB0">
        <w:rPr>
          <w:i/>
        </w:rPr>
        <w:t>Lit review</w:t>
      </w:r>
      <w:r>
        <w:rPr>
          <w:i/>
        </w:rPr>
        <w:t xml:space="preserve"> to come</w:t>
      </w:r>
    </w:p>
    <w:p w14:paraId="59D6B274" w14:textId="77777777" w:rsidR="001F1DB0" w:rsidRPr="001F1DB0" w:rsidRDefault="001F1DB0" w:rsidP="001F1DB0">
      <w:pPr>
        <w:pStyle w:val="ListParagraph"/>
        <w:numPr>
          <w:ilvl w:val="0"/>
          <w:numId w:val="20"/>
        </w:numPr>
        <w:rPr>
          <w:i/>
        </w:rPr>
      </w:pPr>
      <w:r w:rsidRPr="001F1DB0">
        <w:rPr>
          <w:i/>
        </w:rPr>
        <w:t xml:space="preserve">Source water quality and rain events </w:t>
      </w:r>
    </w:p>
    <w:p w14:paraId="1C88FE1C" w14:textId="77777777" w:rsidR="001F1DB0" w:rsidRPr="001F1DB0" w:rsidRDefault="001F1DB0" w:rsidP="001F1DB0">
      <w:pPr>
        <w:pStyle w:val="ListParagraph"/>
        <w:numPr>
          <w:ilvl w:val="0"/>
          <w:numId w:val="20"/>
        </w:numPr>
        <w:rPr>
          <w:i/>
        </w:rPr>
      </w:pPr>
      <w:r w:rsidRPr="001F1DB0">
        <w:rPr>
          <w:i/>
        </w:rPr>
        <w:t>Stormflow and sampling (including passive sampling techniques and advantages)</w:t>
      </w:r>
    </w:p>
    <w:p w14:paraId="4E893636" w14:textId="77777777" w:rsidR="001F1DB0" w:rsidRPr="001F1DB0" w:rsidRDefault="001F1DB0" w:rsidP="001F1DB0">
      <w:pPr>
        <w:pStyle w:val="ListParagraph"/>
        <w:numPr>
          <w:ilvl w:val="0"/>
          <w:numId w:val="20"/>
        </w:numPr>
        <w:rPr>
          <w:i/>
        </w:rPr>
      </w:pPr>
      <w:r w:rsidRPr="001F1DB0">
        <w:rPr>
          <w:i/>
        </w:rPr>
        <w:t xml:space="preserve">Dissolved organic carbon and water treatment </w:t>
      </w:r>
    </w:p>
    <w:p w14:paraId="00F19EBF" w14:textId="77777777" w:rsidR="001F1DB0" w:rsidRPr="001F1DB0" w:rsidRDefault="001F1DB0" w:rsidP="001F1DB0">
      <w:pPr>
        <w:pStyle w:val="ListParagraph"/>
        <w:numPr>
          <w:ilvl w:val="0"/>
          <w:numId w:val="20"/>
        </w:numPr>
        <w:rPr>
          <w:i/>
        </w:rPr>
      </w:pPr>
      <w:r w:rsidRPr="001F1DB0">
        <w:rPr>
          <w:i/>
        </w:rPr>
        <w:t xml:space="preserve">Dissolved organic carbon and other </w:t>
      </w:r>
      <w:commentRangeStart w:id="9"/>
      <w:r w:rsidRPr="001F1DB0">
        <w:rPr>
          <w:i/>
        </w:rPr>
        <w:t>parameters</w:t>
      </w:r>
      <w:commentRangeEnd w:id="9"/>
      <w:r w:rsidR="0008346F">
        <w:rPr>
          <w:rStyle w:val="CommentReference"/>
        </w:rPr>
        <w:commentReference w:id="9"/>
      </w:r>
    </w:p>
    <w:p w14:paraId="5063B2CB" w14:textId="77777777" w:rsidR="00227C22" w:rsidRPr="001F1DB0" w:rsidRDefault="001F1DB0" w:rsidP="001F1DB0">
      <w:pPr>
        <w:pStyle w:val="ListParagraph"/>
        <w:numPr>
          <w:ilvl w:val="0"/>
          <w:numId w:val="20"/>
        </w:numPr>
        <w:rPr>
          <w:i/>
        </w:rPr>
      </w:pPr>
      <w:r w:rsidRPr="001F1DB0">
        <w:rPr>
          <w:i/>
        </w:rPr>
        <w:t>protected watersheds</w:t>
      </w:r>
    </w:p>
    <w:p w14:paraId="1BCEF270" w14:textId="77777777" w:rsidR="00227C22" w:rsidRDefault="001F1DB0">
      <w:pPr>
        <w:pStyle w:val="Heading2"/>
      </w:pPr>
      <w:bookmarkStart w:id="10" w:name="X264f14d3eae9d18c35d78736d0a098750021930"/>
      <w:bookmarkStart w:id="11" w:name="_Toc24407668"/>
      <w:r>
        <w:t xml:space="preserve">Greater Victoria Regional Water Supply </w:t>
      </w:r>
      <w:commentRangeStart w:id="12"/>
      <w:r>
        <w:t>System</w:t>
      </w:r>
      <w:bookmarkEnd w:id="10"/>
      <w:bookmarkEnd w:id="11"/>
      <w:commentRangeEnd w:id="12"/>
      <w:r w:rsidR="0008346F">
        <w:rPr>
          <w:rStyle w:val="CommentReference"/>
          <w:rFonts w:ascii="Ebrima" w:eastAsiaTheme="minorHAnsi" w:hAnsi="Ebrima" w:cstheme="minorHAnsi"/>
        </w:rPr>
        <w:commentReference w:id="12"/>
      </w:r>
    </w:p>
    <w:p w14:paraId="6D3765B6" w14:textId="77777777" w:rsidR="001F1DB0" w:rsidRDefault="001F1DB0">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(CRD 2017).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0145EBB6" w14:textId="77777777" w:rsidR="00227C22" w:rsidRDefault="001F1DB0">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deactive parasites, bacteria and viruses); secondarily, ammonia is added to produce chloramine, a long-lasting disinfectant that persists through distribution systems (CRD 2017).</w:t>
      </w:r>
    </w:p>
    <w:p w14:paraId="72704A81" w14:textId="77777777" w:rsidR="00227C22" w:rsidRDefault="001F1DB0">
      <w:r>
        <w:t>The Leech River watershed is a sub-catchment of the Sooke River watershed (~25% by area), located west of Sooke Reservoir (primary water supply for the Greater Victoria Area</w:t>
      </w:r>
      <w:commentRangeStart w:id="13"/>
      <w:r>
        <w:t>).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58E72934" w14:textId="77777777" w:rsidR="00227C22" w:rsidRDefault="001F1DB0">
      <w:r>
        <w:lastRenderedPageBreak/>
        <w:t>In 1977, the CRD obtained a provincial water licence authorizing the diversion of up to 30.6 million cubic meters per year from the Leech River to the Sooke Reservoir (Ussery and AECOM 2015). Based on the 2017 strategic plan statement of a daily average water supply of 130,000 m</w:t>
      </w:r>
      <w:r>
        <w:rPr>
          <w:vertAlign w:val="superscript"/>
        </w:rPr>
        <w:t>3</w:t>
      </w:r>
      <w:r>
        <w:t xml:space="preserve"> (2017),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2015). Based on current hydroclimatic dynamics, the water license flow requirements will exclude the summer months from inter-basin transfer and limit streamflow diversion to the winter (November to approximately </w:t>
      </w:r>
      <w:commentRangeStart w:id="14"/>
      <w:r>
        <w:t>April</w:t>
      </w:r>
      <w:commentRangeEnd w:id="14"/>
      <w:r w:rsidR="0008346F">
        <w:rPr>
          <w:rStyle w:val="CommentReference"/>
        </w:rPr>
        <w:commentReference w:id="14"/>
      </w:r>
      <w:r>
        <w:t>). The Leech Tunnel was constructed in the 1980’s to transfer Leech River water into the Sooke Reservoir. The Tunnel is not currently operational, and it’s anticipated that inter-basin transfer won’t be required until 2050 or later.</w:t>
      </w:r>
      <w:commentRangeEnd w:id="13"/>
      <w:r w:rsidR="00A3214E">
        <w:rPr>
          <w:rStyle w:val="CommentReference"/>
        </w:rPr>
        <w:commentReference w:id="13"/>
      </w:r>
    </w:p>
    <w:p w14:paraId="37249C50" w14:textId="77777777" w:rsidR="00227C22" w:rsidRDefault="001F1DB0" w:rsidP="001F1DB0">
      <w:pPr>
        <w:pStyle w:val="Quote"/>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 </w:t>
      </w:r>
      <w:proofErr w:type="gramStart"/>
      <w:r>
        <w:t>~(</w:t>
      </w:r>
      <w:proofErr w:type="gramEnd"/>
      <w:r>
        <w:t xml:space="preserve">CRD </w:t>
      </w:r>
      <w:commentRangeStart w:id="15"/>
      <w:r>
        <w:t>2017</w:t>
      </w:r>
      <w:commentRangeEnd w:id="15"/>
      <w:r w:rsidR="00456918">
        <w:rPr>
          <w:rStyle w:val="CommentReference"/>
          <w:i w:val="0"/>
          <w:iCs w:val="0"/>
          <w:color w:val="auto"/>
        </w:rPr>
        <w:commentReference w:id="15"/>
      </w:r>
      <w:r>
        <w:t>)</w:t>
      </w:r>
    </w:p>
    <w:p w14:paraId="128D7C89" w14:textId="77777777" w:rsidR="00227C22" w:rsidRDefault="001F1DB0">
      <w:pPr>
        <w:pStyle w:val="Heading1"/>
      </w:pPr>
      <w:bookmarkStart w:id="16" w:name="research-area-leech-river-watershed"/>
      <w:bookmarkStart w:id="17" w:name="_Toc24407669"/>
      <w:r>
        <w:lastRenderedPageBreak/>
        <w:t xml:space="preserve">Research area: Leech River </w:t>
      </w:r>
      <w:commentRangeStart w:id="18"/>
      <w:r>
        <w:t>Watershed</w:t>
      </w:r>
      <w:bookmarkEnd w:id="16"/>
      <w:bookmarkEnd w:id="17"/>
      <w:commentRangeEnd w:id="18"/>
      <w:r w:rsidR="00787B41">
        <w:rPr>
          <w:rStyle w:val="CommentReference"/>
          <w:rFonts w:ascii="Ebrima" w:eastAsiaTheme="minorHAnsi" w:hAnsi="Ebrima" w:cstheme="minorHAnsi"/>
        </w:rPr>
        <w:commentReference w:id="18"/>
      </w:r>
    </w:p>
    <w:p w14:paraId="58EF5495" w14:textId="77777777" w:rsidR="00227C22" w:rsidRDefault="001F1DB0">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accummulate for short periods at higher elevations.</w:t>
      </w:r>
    </w:p>
    <w:p w14:paraId="708CB689" w14:textId="77777777" w:rsidR="00227C22" w:rsidRDefault="001F1DB0">
      <w:r>
        <w:t xml:space="preserve">Around 99% of the Leech WSA is forested. The Leech forests are dominated by western red cedar, western hemlock, and Douglas fir; subspecies include Amabalis fir (Pacific silver fir), white pine, yellow cedar (at higher elevations), Alder, broadleaf maple, and </w:t>
      </w:r>
      <w:commentRangeStart w:id="19"/>
      <w:r>
        <w:t>arbutus</w:t>
      </w:r>
      <w:commentRangeEnd w:id="19"/>
      <w:r w:rsidR="00787B41">
        <w:rPr>
          <w:rStyle w:val="CommentReference"/>
        </w:rPr>
        <w:commentReference w:id="19"/>
      </w:r>
      <w:r>
        <w:t>. Prior to purchase by the CRD, the LWSA was privately managed forest land that was harvested from the mid-1940’s to 2007 (Ussery and AECOM 2015). Approximately 95% of the Leech watershed was harvested by clear cut prior to 2007 (Ussery and AECOM 2015,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particularly during the drought of summer, forest fuel management is an important preemptive risk reduction for the CRD (CRD 2019).</w:t>
      </w:r>
    </w:p>
    <w:p w14:paraId="6143A0E0" w14:textId="77777777" w:rsidR="00227C22" w:rsidRDefault="001F1DB0">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w:t>
      </w:r>
      <w:commentRangeStart w:id="20"/>
      <w:r>
        <w:t>flashy</w:t>
      </w:r>
      <w:commentRangeEnd w:id="20"/>
      <w:r w:rsidR="00A3214E">
        <w:rPr>
          <w:rStyle w:val="CommentReference"/>
        </w:rPr>
        <w:commentReference w:id="20"/>
      </w:r>
      <w:r>
        <w:t>: they respond rapidly to precipitation events, rising and falling dramatically. In 1993 CRD Water Services set up a hydrometric monitoring station on the Leech River (about 3.5 km downstream of the Tunnel) to measure discharge with hourly stage measurments (Ussery and AECOM 2015). Peak flow on the lower Leech River was recorded as 168 m</w:t>
      </w:r>
      <w:r>
        <w:rPr>
          <w:vertAlign w:val="superscript"/>
        </w:rPr>
        <w:t>3</w:t>
      </w:r>
      <w:r>
        <w:t>s</w:t>
      </w:r>
      <w:r>
        <w:rPr>
          <w:vertAlign w:val="superscript"/>
        </w:rPr>
        <w:t>-1</w:t>
      </w:r>
      <w:r>
        <w:t xml:space="preserve"> (in October, 2003) (Ussery and AECOM 2015). However, the rating curve at this historic gauging station was not verified over time and hydraulic action rendered it fairly unreliable.</w:t>
      </w:r>
    </w:p>
    <w:p w14:paraId="7A7F9BFF" w14:textId="44C8C55F" w:rsidR="00227C22" w:rsidRDefault="001F1DB0">
      <w:r>
        <w:lastRenderedPageBreak/>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w:t>
      </w:r>
      <w:commentRangeStart w:id="21"/>
      <w:r>
        <w:t>Understanding source water quality, as well as the timing and magnitude of flows, is an essential component to multiple barrier approach to ensuring clean drinking water.</w:t>
      </w:r>
      <w:commentRangeEnd w:id="21"/>
      <w:r w:rsidR="00A3214E">
        <w:rPr>
          <w:rStyle w:val="CommentReference"/>
        </w:rPr>
        <w:commentReference w:id="21"/>
      </w:r>
    </w:p>
    <w:p w14:paraId="6548B356" w14:textId="77777777" w:rsidR="00637259" w:rsidRDefault="00637259"/>
    <w:p w14:paraId="0C9071B0" w14:textId="77777777" w:rsidR="00227C22" w:rsidRDefault="001F1DB0">
      <w:r>
        <w:rPr>
          <w:b/>
        </w:rPr>
        <w:t xml:space="preserve">this image to be replaced with a better </w:t>
      </w:r>
      <w:commentRangeStart w:id="22"/>
      <w:r>
        <w:rPr>
          <w:b/>
        </w:rPr>
        <w:t>version</w:t>
      </w:r>
      <w:commentRangeEnd w:id="22"/>
      <w:r w:rsidR="00A3214E">
        <w:rPr>
          <w:rStyle w:val="CommentReference"/>
        </w:rPr>
        <w:commentReference w:id="22"/>
      </w:r>
      <w:r>
        <w:t xml:space="preserve"> </w:t>
      </w:r>
      <w:r>
        <w:rPr>
          <w:noProof/>
        </w:rPr>
        <w:drawing>
          <wp:inline distT="0" distB="0" distL="0" distR="0" wp14:anchorId="139B7900" wp14:editId="4E7DB6DD">
            <wp:extent cx="5943600" cy="4204009"/>
            <wp:effectExtent l="0" t="0" r="0" b="0"/>
            <wp:docPr id="1" name="Picture" descr="Figure 1: Greater Victoria Water Supply Area"/>
            <wp:cNvGraphicFramePr/>
            <a:graphic xmlns:a="http://schemas.openxmlformats.org/drawingml/2006/main">
              <a:graphicData uri="http://schemas.openxmlformats.org/drawingml/2006/picture">
                <pic:pic xmlns:pic="http://schemas.openxmlformats.org/drawingml/2006/picture">
                  <pic:nvPicPr>
                    <pic:cNvPr id="0" name="Picture" descr="images/GVWSA_samplesites.jpg"/>
                    <pic:cNvPicPr>
                      <a:picLocks noChangeAspect="1" noChangeArrowheads="1"/>
                    </pic:cNvPicPr>
                  </pic:nvPicPr>
                  <pic:blipFill>
                    <a:blip r:embed="rId11"/>
                    <a:stretch>
                      <a:fillRect/>
                    </a:stretch>
                  </pic:blipFill>
                  <pic:spPr bwMode="auto">
                    <a:xfrm>
                      <a:off x="0" y="0"/>
                      <a:ext cx="5943600" cy="4204009"/>
                    </a:xfrm>
                    <a:prstGeom prst="rect">
                      <a:avLst/>
                    </a:prstGeom>
                    <a:noFill/>
                    <a:ln w="9525">
                      <a:noFill/>
                      <a:headEnd/>
                      <a:tailEnd/>
                    </a:ln>
                  </pic:spPr>
                </pic:pic>
              </a:graphicData>
            </a:graphic>
          </wp:inline>
        </w:drawing>
      </w:r>
    </w:p>
    <w:p w14:paraId="1C661DB8" w14:textId="77777777" w:rsidR="00227C22" w:rsidRDefault="001F1DB0">
      <w:pPr>
        <w:pStyle w:val="Heading2"/>
      </w:pPr>
      <w:bookmarkStart w:id="23" w:name="research-objectives"/>
      <w:bookmarkStart w:id="24" w:name="_Toc24407670"/>
      <w:r>
        <w:t xml:space="preserve">Research </w:t>
      </w:r>
      <w:commentRangeStart w:id="25"/>
      <w:r>
        <w:t>Objectives</w:t>
      </w:r>
      <w:bookmarkEnd w:id="23"/>
      <w:bookmarkEnd w:id="24"/>
      <w:commentRangeEnd w:id="25"/>
      <w:r w:rsidR="001B2F92">
        <w:rPr>
          <w:rStyle w:val="CommentReference"/>
          <w:rFonts w:ascii="Ebrima" w:eastAsiaTheme="minorHAnsi" w:hAnsi="Ebrima" w:cstheme="minorHAnsi"/>
        </w:rPr>
        <w:commentReference w:id="25"/>
      </w:r>
    </w:p>
    <w:p w14:paraId="148ED8D7" w14:textId="77777777" w:rsidR="00227C22" w:rsidRDefault="001F1DB0">
      <w:r>
        <w:t xml:space="preserve">As part of the Pacific Maritime Research Platform in forWater’s </w:t>
      </w:r>
      <w:r>
        <w:rPr>
          <w:i/>
        </w:rPr>
        <w:t>‘Watershed Science and Forest Management’</w:t>
      </w:r>
      <w:r>
        <w:t xml:space="preserve"> Theme, this thesis research was carried out in partnership with the </w:t>
      </w:r>
      <w:r>
        <w:lastRenderedPageBreak/>
        <w:t>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14:paraId="38C0C037" w14:textId="77777777" w:rsidR="00637259" w:rsidRDefault="00637259"/>
    <w:p w14:paraId="47215E09" w14:textId="602E60A3" w:rsidR="00227C22" w:rsidRDefault="001F1DB0">
      <w:r>
        <w:t xml:space="preserve">This research included advanced synoptic sampling within stormflow, supplemented </w:t>
      </w:r>
      <w:commentRangeStart w:id="26"/>
      <w:r>
        <w:t>with</w:t>
      </w:r>
      <w:commentRangeEnd w:id="26"/>
      <w:r w:rsidR="00787B41">
        <w:rPr>
          <w:rStyle w:val="CommentReference"/>
        </w:rPr>
        <w:commentReference w:id="26"/>
      </w:r>
      <w:r>
        <w:t xml:space="preserve"> standard grab samples between storm events and during summer baseflow. Discrete samples of river water were collected passively during the rising limb of stormflow </w:t>
      </w:r>
      <w:r>
        <w:rPr>
          <w:i/>
        </w:rPr>
        <w:t>(falling limb prototype in progress)</w:t>
      </w:r>
      <w:r>
        <w:t xml:space="preserve"> </w:t>
      </w:r>
      <w:commentRangeStart w:id="27"/>
      <w:r>
        <w:t>using</w:t>
      </w:r>
      <w:commentRangeEnd w:id="27"/>
      <w:r w:rsidR="00787B41">
        <w:rPr>
          <w:rStyle w:val="CommentReference"/>
        </w:rPr>
        <w:commentReference w:id="27"/>
      </w:r>
      <w:r>
        <w:t xml:space="preserve"> low-powered, low-cost, custom-built vertical rack samplers that included water level loggers. By collecting samples during stormflow, rather than sampling </w:t>
      </w:r>
      <w:del w:id="28" w:author="Floyd, William FLNR:EX" w:date="2019-12-04T16:02:00Z">
        <w:r w:rsidDel="00787B41">
          <w:delText>opportuniticly</w:delText>
        </w:r>
      </w:del>
      <w:ins w:id="29" w:author="Floyd, William FLNR:EX" w:date="2019-12-04T16:02:00Z">
        <w:r w:rsidR="00787B41">
          <w:t>opportunistically</w:t>
        </w:r>
      </w:ins>
      <w:r>
        <w:t xml:space="preserve"> via grab sample, a more robust understanding of water quality dynamics was achieved. Using low-powered passive sampling techniques allowed for six (6) research sites to be equipped with monitoring/sampling racks, providing </w:t>
      </w:r>
      <w:proofErr w:type="gramStart"/>
      <w:r>
        <w:t>fairly good</w:t>
      </w:r>
      <w:proofErr w:type="gramEnd"/>
      <w:r>
        <w:t xml:space="preserve"> spatial resolution of hydrochemical variability across the watershed, while removing concerns of power supply/consumption or electronic failures.</w:t>
      </w:r>
    </w:p>
    <w:p w14:paraId="0995930C" w14:textId="77777777" w:rsidR="00637259" w:rsidRDefault="00637259"/>
    <w:p w14:paraId="6621665E" w14:textId="5D21BD96" w:rsidR="00227C22" w:rsidRDefault="001F1DB0">
      <w:r>
        <w:t>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14:paraId="72731A67" w14:textId="77777777" w:rsidR="00637259" w:rsidRDefault="00637259"/>
    <w:p w14:paraId="2A6121F4" w14:textId="77777777" w:rsidR="008E7D8A" w:rsidRDefault="001F1DB0" w:rsidP="008E7D8A">
      <w:pPr>
        <w:ind w:left="720"/>
      </w:pPr>
      <w:r>
        <w:rPr>
          <w:b/>
        </w:rPr>
        <w:t>1.</w:t>
      </w:r>
      <w:r>
        <w:t xml:space="preserve"> How do water quality and hydrologic response vary across the Leech Water Supply Area? </w:t>
      </w:r>
    </w:p>
    <w:p w14:paraId="6B606681" w14:textId="77777777" w:rsidR="008E7D8A" w:rsidRDefault="001F1DB0" w:rsidP="008E7D8A">
      <w:pPr>
        <w:ind w:left="1440"/>
      </w:pPr>
      <w:r>
        <w:rPr>
          <w:b/>
          <w:i/>
        </w:rPr>
        <w:t>Hypothesis 1.1:</w:t>
      </w:r>
      <w:r>
        <w:t xml:space="preserve"> The headwater site with wetland characteristics will have the overall highest DOC concentration. </w:t>
      </w:r>
    </w:p>
    <w:p w14:paraId="6C494D09" w14:textId="77777777" w:rsidR="00227C22" w:rsidRDefault="001F1DB0" w:rsidP="008E7D8A">
      <w:pPr>
        <w:ind w:left="1440"/>
      </w:pPr>
      <w:r>
        <w:rPr>
          <w:b/>
          <w:i/>
        </w:rPr>
        <w:t>Hypothesis 1.2:</w:t>
      </w:r>
      <w:r>
        <w:t xml:space="preserve"> DOC concentrations will decrease from headwaters to mouth due to dilution effects from the increasing drainage area.</w:t>
      </w:r>
    </w:p>
    <w:p w14:paraId="531D3AF2" w14:textId="77777777" w:rsidR="008E7D8A" w:rsidRDefault="001F1DB0" w:rsidP="008E7D8A">
      <w:pPr>
        <w:ind w:left="720"/>
      </w:pPr>
      <w:r>
        <w:rPr>
          <w:b/>
        </w:rPr>
        <w:lastRenderedPageBreak/>
        <w:t>2.</w:t>
      </w:r>
      <w:r>
        <w:t xml:space="preserve"> What are the temporal patterns in water quality changes, both seasonally and within stormflow? </w:t>
      </w:r>
    </w:p>
    <w:p w14:paraId="236B2650" w14:textId="77777777" w:rsidR="008E7D8A" w:rsidRDefault="001F1DB0" w:rsidP="008E7D8A">
      <w:pPr>
        <w:ind w:left="1440"/>
      </w:pPr>
      <w:proofErr w:type="spellStart"/>
      <w:r>
        <w:rPr>
          <w:b/>
          <w:i/>
        </w:rPr>
        <w:t>Hypothsis</w:t>
      </w:r>
      <w:proofErr w:type="spellEnd"/>
      <w:r>
        <w:rPr>
          <w:b/>
          <w:i/>
        </w:rPr>
        <w:t xml:space="preserve"> 2.1:</w:t>
      </w:r>
      <w:r>
        <w:t xml:space="preserve"> Compared to late wet-season rain events, early wet-season storms will yield the highest concentrations of stream DOC due to flushing of terestrial organic matter. </w:t>
      </w:r>
    </w:p>
    <w:p w14:paraId="60A9A114" w14:textId="77777777" w:rsidR="00227C22" w:rsidRDefault="001F1DB0" w:rsidP="008E7D8A">
      <w:pPr>
        <w:ind w:left="1440"/>
      </w:pPr>
      <w:r>
        <w:rPr>
          <w:b/>
          <w:i/>
        </w:rPr>
        <w:t>Hypothesis 2.2:</w:t>
      </w:r>
      <w:r>
        <w:t xml:space="preserve"> Baseflow DOC concentrations will increase over the summer due to concentration of in-stream organic matter.</w:t>
      </w:r>
    </w:p>
    <w:p w14:paraId="66956A2F" w14:textId="77777777" w:rsidR="008E7D8A" w:rsidRDefault="001F1DB0" w:rsidP="008E7D8A">
      <w:pPr>
        <w:ind w:left="720"/>
      </w:pPr>
      <w:r>
        <w:rPr>
          <w:b/>
        </w:rPr>
        <w:t>3.</w:t>
      </w:r>
      <w:r>
        <w:t xml:space="preserve"> What are the patterns in hydrochemical dynamics at the future point of diversion (Leech Tunnel), and what are the treatment implications? </w:t>
      </w:r>
    </w:p>
    <w:p w14:paraId="0D1778D3" w14:textId="77777777" w:rsidR="008E7D8A" w:rsidRDefault="001F1DB0" w:rsidP="008E7D8A">
      <w:pPr>
        <w:ind w:left="1440"/>
      </w:pPr>
      <w:r>
        <w:rPr>
          <w:b/>
          <w:i/>
        </w:rPr>
        <w:t>Hypothesis 3.1:</w:t>
      </w:r>
      <w:r>
        <w:t xml:space="preserve"> The Tunnel site will integrate characteristics of each of the nested catchments (sites 1-5) with a slightly stronger signature of the West Leech River due to</w:t>
      </w:r>
      <w:r w:rsidR="008E7D8A">
        <w:t xml:space="preserve"> </w:t>
      </w:r>
      <w:r>
        <w:t xml:space="preserve">proximity of its confluence. </w:t>
      </w:r>
    </w:p>
    <w:p w14:paraId="5882F1C5" w14:textId="77777777" w:rsidR="00227C22" w:rsidRDefault="001F1DB0" w:rsidP="008E7D8A">
      <w:pPr>
        <w:ind w:left="1440"/>
      </w:pPr>
      <w:r>
        <w:rPr>
          <w:b/>
          <w:i/>
        </w:rPr>
        <w:t>Hypothe</w:t>
      </w:r>
      <w:r w:rsidR="008E7D8A">
        <w:rPr>
          <w:b/>
          <w:i/>
        </w:rPr>
        <w:t>si</w:t>
      </w:r>
      <w:r>
        <w:rPr>
          <w:b/>
          <w:i/>
        </w:rPr>
        <w:t>s 3.2:</w:t>
      </w:r>
      <w:r>
        <w:t xml:space="preserve"> The DOC concentration at the Tunnel site will be the lowest of all six sites and will not exceed drinking water quality guidelines.</w:t>
      </w:r>
    </w:p>
    <w:p w14:paraId="3281F878" w14:textId="77777777" w:rsidR="008E7D8A" w:rsidRDefault="008E7D8A"/>
    <w:p w14:paraId="3F25EEA2" w14:textId="77777777" w:rsidR="00227C22" w:rsidRDefault="0093289F">
      <w:r>
        <w:rPr>
          <w:noProof/>
        </w:rPr>
        <w:drawing>
          <wp:anchor distT="0" distB="0" distL="114300" distR="114300" simplePos="0" relativeHeight="251658240" behindDoc="1" locked="0" layoutInCell="1" allowOverlap="1" wp14:anchorId="53CDF4B3" wp14:editId="1F3169E5">
            <wp:simplePos x="0" y="0"/>
            <wp:positionH relativeFrom="column">
              <wp:posOffset>3672840</wp:posOffset>
            </wp:positionH>
            <wp:positionV relativeFrom="paragraph">
              <wp:posOffset>213360</wp:posOffset>
            </wp:positionV>
            <wp:extent cx="2348865" cy="2240280"/>
            <wp:effectExtent l="0" t="0" r="0" b="7620"/>
            <wp:wrapTight wrapText="bothSides">
              <wp:wrapPolygon edited="0">
                <wp:start x="0" y="0"/>
                <wp:lineTo x="0" y="21490"/>
                <wp:lineTo x="21372" y="21490"/>
                <wp:lineTo x="21372" y="0"/>
                <wp:lineTo x="0" y="0"/>
              </wp:wrapPolygon>
            </wp:wrapTight>
            <wp:docPr id="2" name="Picture" descr="Figure 2: Masters thesis task flowchart"/>
            <wp:cNvGraphicFramePr/>
            <a:graphic xmlns:a="http://schemas.openxmlformats.org/drawingml/2006/main">
              <a:graphicData uri="http://schemas.openxmlformats.org/drawingml/2006/picture">
                <pic:pic xmlns:pic="http://schemas.openxmlformats.org/drawingml/2006/picture">
                  <pic:nvPicPr>
                    <pic:cNvPr id="0" name="Picture" descr="images/MSc_tasksflowchart.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48865" cy="224028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t>Research objectives, based on the above research questions were to:</w:t>
      </w:r>
    </w:p>
    <w:p w14:paraId="2D408AEE" w14:textId="77777777" w:rsidR="00227C22" w:rsidRDefault="001F1DB0">
      <w:pPr>
        <w:numPr>
          <w:ilvl w:val="0"/>
          <w:numId w:val="15"/>
        </w:numPr>
      </w:pPr>
      <w:r>
        <w:t xml:space="preserve">Monitor water quality and water level across the </w:t>
      </w:r>
      <w:r w:rsidR="0093289F">
        <w:t>Leech Water Supply Area</w:t>
      </w:r>
      <w:r>
        <w:t>,</w:t>
      </w:r>
    </w:p>
    <w:p w14:paraId="201E8A47" w14:textId="77777777" w:rsidR="00227C22" w:rsidRDefault="001F1DB0">
      <w:pPr>
        <w:numPr>
          <w:ilvl w:val="0"/>
          <w:numId w:val="15"/>
        </w:numPr>
      </w:pPr>
      <w:r>
        <w:t>Identify differences and similarities between sites (spatial) and variations over time (temporal, short and relatively long scales),</w:t>
      </w:r>
    </w:p>
    <w:p w14:paraId="4EAB9A03" w14:textId="77777777" w:rsidR="00227C22" w:rsidRDefault="001F1DB0">
      <w:pPr>
        <w:numPr>
          <w:ilvl w:val="0"/>
          <w:numId w:val="15"/>
        </w:numPr>
      </w:pPr>
      <w:r>
        <w:t xml:space="preserve">Collaborate with </w:t>
      </w:r>
      <w:proofErr w:type="spellStart"/>
      <w:r>
        <w:t>forWater</w:t>
      </w:r>
      <w:proofErr w:type="spellEnd"/>
      <w:r>
        <w:t xml:space="preserve"> Network partners to assess the implications for drinking water treatment and relate findings to sub-basin </w:t>
      </w:r>
      <w:commentRangeStart w:id="30"/>
      <w:r>
        <w:t>characteristics</w:t>
      </w:r>
      <w:commentRangeEnd w:id="30"/>
      <w:r w:rsidR="001B2F92">
        <w:rPr>
          <w:rStyle w:val="CommentReference"/>
        </w:rPr>
        <w:commentReference w:id="30"/>
      </w:r>
      <w:r>
        <w:t>.</w:t>
      </w:r>
    </w:p>
    <w:p w14:paraId="2840453A" w14:textId="77777777" w:rsidR="00227C22" w:rsidRDefault="00227C22"/>
    <w:p w14:paraId="44AC7745" w14:textId="77777777" w:rsidR="00227C22" w:rsidRDefault="001F1DB0" w:rsidP="0093289F">
      <w:pPr>
        <w:jc w:val="right"/>
      </w:pPr>
      <w:r>
        <w:rPr>
          <w:b/>
        </w:rPr>
        <w:t>Figure 2:</w:t>
      </w:r>
      <w:r>
        <w:t xml:space="preserve"> </w:t>
      </w:r>
      <w:r>
        <w:rPr>
          <w:i/>
        </w:rPr>
        <w:t>Masters thesis task flowchart</w:t>
      </w:r>
    </w:p>
    <w:p w14:paraId="27686A8F" w14:textId="77777777" w:rsidR="00227C22" w:rsidRDefault="001F1DB0">
      <w:pPr>
        <w:pStyle w:val="Heading2"/>
      </w:pPr>
      <w:bookmarkStart w:id="31" w:name="research-sites"/>
      <w:bookmarkStart w:id="32" w:name="_Toc24407671"/>
      <w:r>
        <w:t>Research sites</w:t>
      </w:r>
      <w:bookmarkEnd w:id="31"/>
      <w:bookmarkEnd w:id="32"/>
    </w:p>
    <w:p w14:paraId="6BCCB747" w14:textId="77777777" w:rsidR="00227C22" w:rsidRDefault="001F1DB0">
      <w:r>
        <w:t>Six sites were selected across the Leech Water Supply Area. The six research sites represent five nested catchments and the entire water supply area basin defined from the point of (future) diversion, the Leech Tunnel.</w:t>
      </w:r>
    </w:p>
    <w:p w14:paraId="27A01C00" w14:textId="77777777" w:rsidR="0093289F" w:rsidRDefault="0093289F"/>
    <w:p w14:paraId="445EF38E" w14:textId="77777777" w:rsidR="0093289F" w:rsidRDefault="0093289F"/>
    <w:p w14:paraId="09B27A56" w14:textId="77777777" w:rsidR="0093289F" w:rsidRDefault="0093289F"/>
    <w:p w14:paraId="1F0BF05D" w14:textId="77777777" w:rsidR="0093289F" w:rsidRDefault="0093289F"/>
    <w:tbl>
      <w:tblPr>
        <w:tblW w:w="0" w:type="auto"/>
        <w:tblLook w:val="07E0" w:firstRow="1" w:lastRow="1" w:firstColumn="1" w:lastColumn="1" w:noHBand="1" w:noVBand="1"/>
      </w:tblPr>
      <w:tblGrid>
        <w:gridCol w:w="1134"/>
        <w:gridCol w:w="1985"/>
        <w:gridCol w:w="2693"/>
        <w:gridCol w:w="1985"/>
        <w:gridCol w:w="1563"/>
      </w:tblGrid>
      <w:tr w:rsidR="00227C22" w14:paraId="3D405C8C" w14:textId="77777777" w:rsidTr="0093289F">
        <w:tc>
          <w:tcPr>
            <w:tcW w:w="1134" w:type="dxa"/>
            <w:tcBorders>
              <w:bottom w:val="single" w:sz="0" w:space="0" w:color="auto"/>
            </w:tcBorders>
            <w:vAlign w:val="bottom"/>
          </w:tcPr>
          <w:p w14:paraId="2A544E31" w14:textId="77777777" w:rsidR="00227C22" w:rsidRDefault="001F1DB0">
            <w:r>
              <w:lastRenderedPageBreak/>
              <w:t>Site Number</w:t>
            </w:r>
          </w:p>
        </w:tc>
        <w:tc>
          <w:tcPr>
            <w:tcW w:w="1985" w:type="dxa"/>
            <w:tcBorders>
              <w:bottom w:val="single" w:sz="0" w:space="0" w:color="auto"/>
            </w:tcBorders>
            <w:vAlign w:val="bottom"/>
          </w:tcPr>
          <w:p w14:paraId="7F487BDF" w14:textId="77777777" w:rsidR="00227C22" w:rsidRDefault="001F1DB0">
            <w:r>
              <w:t>Site Name</w:t>
            </w:r>
          </w:p>
        </w:tc>
        <w:tc>
          <w:tcPr>
            <w:tcW w:w="2693" w:type="dxa"/>
            <w:tcBorders>
              <w:bottom w:val="single" w:sz="0" w:space="0" w:color="auto"/>
            </w:tcBorders>
            <w:vAlign w:val="bottom"/>
          </w:tcPr>
          <w:p w14:paraId="1AC5248F" w14:textId="77777777" w:rsidR="00227C22" w:rsidRDefault="001F1DB0">
            <w:r>
              <w:t>Characteristic</w:t>
            </w:r>
          </w:p>
        </w:tc>
        <w:tc>
          <w:tcPr>
            <w:tcW w:w="1985" w:type="dxa"/>
            <w:tcBorders>
              <w:bottom w:val="single" w:sz="0" w:space="0" w:color="auto"/>
            </w:tcBorders>
            <w:vAlign w:val="bottom"/>
          </w:tcPr>
          <w:p w14:paraId="18182FE2" w14:textId="77777777" w:rsidR="00227C22" w:rsidRDefault="001F1DB0">
            <w:pPr>
              <w:jc w:val="right"/>
            </w:pPr>
            <w:r>
              <w:t>Drainage Area (km</w:t>
            </w:r>
            <w:r>
              <w:rPr>
                <w:vertAlign w:val="superscript"/>
              </w:rPr>
              <w:t>2</w:t>
            </w:r>
            <w:r>
              <w:t>)</w:t>
            </w:r>
          </w:p>
        </w:tc>
        <w:tc>
          <w:tcPr>
            <w:tcW w:w="1563" w:type="dxa"/>
            <w:tcBorders>
              <w:bottom w:val="single" w:sz="0" w:space="0" w:color="auto"/>
            </w:tcBorders>
            <w:vAlign w:val="bottom"/>
          </w:tcPr>
          <w:p w14:paraId="72F1B1D6" w14:textId="77777777" w:rsidR="00227C22" w:rsidRDefault="001F1DB0">
            <w:pPr>
              <w:jc w:val="right"/>
            </w:pPr>
            <w:r>
              <w:t xml:space="preserve">Elevation </w:t>
            </w:r>
            <w:r w:rsidR="0093289F">
              <w:br/>
            </w:r>
            <w:r>
              <w:t xml:space="preserve">(m </w:t>
            </w:r>
            <w:proofErr w:type="spellStart"/>
            <w:r>
              <w:t>a.s.l</w:t>
            </w:r>
            <w:proofErr w:type="spellEnd"/>
            <w:r>
              <w:t>)</w:t>
            </w:r>
          </w:p>
        </w:tc>
      </w:tr>
      <w:tr w:rsidR="00227C22" w14:paraId="05C92BD9" w14:textId="77777777" w:rsidTr="0093289F">
        <w:tc>
          <w:tcPr>
            <w:tcW w:w="1134" w:type="dxa"/>
          </w:tcPr>
          <w:p w14:paraId="692B3FCC" w14:textId="77777777" w:rsidR="00227C22" w:rsidRDefault="001F1DB0">
            <w:r>
              <w:t>1</w:t>
            </w:r>
          </w:p>
        </w:tc>
        <w:tc>
          <w:tcPr>
            <w:tcW w:w="1985" w:type="dxa"/>
          </w:tcPr>
          <w:p w14:paraId="3B3B6640" w14:textId="77777777" w:rsidR="00227C22" w:rsidRDefault="001F1DB0">
            <w:r>
              <w:t>Weeks Outlet</w:t>
            </w:r>
          </w:p>
        </w:tc>
        <w:tc>
          <w:tcPr>
            <w:tcW w:w="2693" w:type="dxa"/>
          </w:tcPr>
          <w:p w14:paraId="70CE89BA" w14:textId="77777777" w:rsidR="00227C22" w:rsidRDefault="001F1DB0">
            <w:r>
              <w:t>Wetland-draining headwaters</w:t>
            </w:r>
          </w:p>
        </w:tc>
        <w:tc>
          <w:tcPr>
            <w:tcW w:w="1985" w:type="dxa"/>
          </w:tcPr>
          <w:p w14:paraId="3E8694AA" w14:textId="77777777" w:rsidR="00227C22" w:rsidRDefault="001F1DB0">
            <w:pPr>
              <w:jc w:val="right"/>
            </w:pPr>
            <w:r>
              <w:t>16.1</w:t>
            </w:r>
          </w:p>
        </w:tc>
        <w:tc>
          <w:tcPr>
            <w:tcW w:w="1563" w:type="dxa"/>
          </w:tcPr>
          <w:p w14:paraId="4C020D68" w14:textId="77777777" w:rsidR="00227C22" w:rsidRDefault="001F1DB0">
            <w:pPr>
              <w:jc w:val="right"/>
            </w:pPr>
            <w:r>
              <w:t>XX</w:t>
            </w:r>
          </w:p>
        </w:tc>
      </w:tr>
      <w:tr w:rsidR="00227C22" w14:paraId="2890766B" w14:textId="77777777" w:rsidTr="0093289F">
        <w:tc>
          <w:tcPr>
            <w:tcW w:w="1134" w:type="dxa"/>
          </w:tcPr>
          <w:p w14:paraId="11A3C7E0" w14:textId="77777777" w:rsidR="00227C22" w:rsidRDefault="001F1DB0">
            <w:r>
              <w:t>2</w:t>
            </w:r>
          </w:p>
        </w:tc>
        <w:tc>
          <w:tcPr>
            <w:tcW w:w="1985" w:type="dxa"/>
          </w:tcPr>
          <w:p w14:paraId="53379E03" w14:textId="77777777" w:rsidR="00227C22" w:rsidRDefault="001F1DB0">
            <w:r>
              <w:t>Chris Creek</w:t>
            </w:r>
          </w:p>
        </w:tc>
        <w:tc>
          <w:tcPr>
            <w:tcW w:w="2693" w:type="dxa"/>
          </w:tcPr>
          <w:p w14:paraId="17B5B76D" w14:textId="77777777" w:rsidR="00227C22" w:rsidRDefault="001F1DB0">
            <w:r>
              <w:t>Headwaters</w:t>
            </w:r>
          </w:p>
        </w:tc>
        <w:tc>
          <w:tcPr>
            <w:tcW w:w="1985" w:type="dxa"/>
          </w:tcPr>
          <w:p w14:paraId="314A9E60" w14:textId="77777777" w:rsidR="00227C22" w:rsidRDefault="001F1DB0">
            <w:pPr>
              <w:jc w:val="right"/>
            </w:pPr>
            <w:r>
              <w:t>9.6</w:t>
            </w:r>
          </w:p>
        </w:tc>
        <w:tc>
          <w:tcPr>
            <w:tcW w:w="1563" w:type="dxa"/>
          </w:tcPr>
          <w:p w14:paraId="16AA912F" w14:textId="77777777" w:rsidR="00227C22" w:rsidRDefault="001F1DB0">
            <w:pPr>
              <w:jc w:val="right"/>
            </w:pPr>
            <w:r>
              <w:t>XX</w:t>
            </w:r>
          </w:p>
        </w:tc>
      </w:tr>
      <w:tr w:rsidR="00227C22" w14:paraId="6C51EF69" w14:textId="77777777" w:rsidTr="0093289F">
        <w:tc>
          <w:tcPr>
            <w:tcW w:w="1134" w:type="dxa"/>
          </w:tcPr>
          <w:p w14:paraId="491B9F24" w14:textId="77777777" w:rsidR="00227C22" w:rsidRDefault="001F1DB0">
            <w:r>
              <w:t>3</w:t>
            </w:r>
          </w:p>
        </w:tc>
        <w:tc>
          <w:tcPr>
            <w:tcW w:w="1985" w:type="dxa"/>
          </w:tcPr>
          <w:p w14:paraId="43B511BA" w14:textId="77777777" w:rsidR="00227C22" w:rsidRDefault="001F1DB0">
            <w:r>
              <w:t>Leech Head</w:t>
            </w:r>
          </w:p>
        </w:tc>
        <w:tc>
          <w:tcPr>
            <w:tcW w:w="2693" w:type="dxa"/>
          </w:tcPr>
          <w:p w14:paraId="1475EAC2" w14:textId="77777777" w:rsidR="00227C22" w:rsidRDefault="001F1DB0">
            <w:r>
              <w:t>Mainstem river head</w:t>
            </w:r>
          </w:p>
        </w:tc>
        <w:tc>
          <w:tcPr>
            <w:tcW w:w="1985" w:type="dxa"/>
          </w:tcPr>
          <w:p w14:paraId="0ABBD452" w14:textId="77777777" w:rsidR="00227C22" w:rsidRDefault="001F1DB0">
            <w:pPr>
              <w:jc w:val="right"/>
            </w:pPr>
            <w:r>
              <w:t>26.2</w:t>
            </w:r>
          </w:p>
        </w:tc>
        <w:tc>
          <w:tcPr>
            <w:tcW w:w="1563" w:type="dxa"/>
          </w:tcPr>
          <w:p w14:paraId="62CCF7F9" w14:textId="77777777" w:rsidR="00227C22" w:rsidRDefault="001F1DB0">
            <w:pPr>
              <w:jc w:val="right"/>
            </w:pPr>
            <w:r>
              <w:t>XX</w:t>
            </w:r>
          </w:p>
        </w:tc>
      </w:tr>
      <w:tr w:rsidR="00227C22" w14:paraId="692E58E3" w14:textId="77777777" w:rsidTr="0093289F">
        <w:tc>
          <w:tcPr>
            <w:tcW w:w="1134" w:type="dxa"/>
          </w:tcPr>
          <w:p w14:paraId="1E5A74D3" w14:textId="77777777" w:rsidR="00227C22" w:rsidRDefault="001F1DB0">
            <w:r>
              <w:t>4</w:t>
            </w:r>
          </w:p>
        </w:tc>
        <w:tc>
          <w:tcPr>
            <w:tcW w:w="1985" w:type="dxa"/>
          </w:tcPr>
          <w:p w14:paraId="0F4088DD" w14:textId="77777777" w:rsidR="00227C22" w:rsidRDefault="001F1DB0">
            <w:r>
              <w:t>Cragg Creek</w:t>
            </w:r>
          </w:p>
        </w:tc>
        <w:tc>
          <w:tcPr>
            <w:tcW w:w="2693" w:type="dxa"/>
          </w:tcPr>
          <w:p w14:paraId="39CF4154" w14:textId="77777777" w:rsidR="00227C22" w:rsidRDefault="001F1DB0">
            <w:r>
              <w:t>Mainstem river</w:t>
            </w:r>
          </w:p>
        </w:tc>
        <w:tc>
          <w:tcPr>
            <w:tcW w:w="1985" w:type="dxa"/>
          </w:tcPr>
          <w:p w14:paraId="5F0A1273" w14:textId="77777777" w:rsidR="00227C22" w:rsidRDefault="001F1DB0">
            <w:pPr>
              <w:jc w:val="right"/>
            </w:pPr>
            <w:r>
              <w:t>37.1</w:t>
            </w:r>
          </w:p>
        </w:tc>
        <w:tc>
          <w:tcPr>
            <w:tcW w:w="1563" w:type="dxa"/>
          </w:tcPr>
          <w:p w14:paraId="2072A4F0" w14:textId="77777777" w:rsidR="00227C22" w:rsidRDefault="001F1DB0">
            <w:pPr>
              <w:jc w:val="right"/>
            </w:pPr>
            <w:r>
              <w:t>XX</w:t>
            </w:r>
          </w:p>
        </w:tc>
      </w:tr>
      <w:tr w:rsidR="00227C22" w14:paraId="50F1FCE8" w14:textId="77777777" w:rsidTr="0093289F">
        <w:tc>
          <w:tcPr>
            <w:tcW w:w="1134" w:type="dxa"/>
          </w:tcPr>
          <w:p w14:paraId="3214E42B" w14:textId="77777777" w:rsidR="00227C22" w:rsidRDefault="001F1DB0">
            <w:r>
              <w:t>5</w:t>
            </w:r>
          </w:p>
        </w:tc>
        <w:tc>
          <w:tcPr>
            <w:tcW w:w="1985" w:type="dxa"/>
          </w:tcPr>
          <w:p w14:paraId="66820815" w14:textId="77777777" w:rsidR="00227C22" w:rsidRDefault="001F1DB0">
            <w:r>
              <w:t>West Leech</w:t>
            </w:r>
          </w:p>
        </w:tc>
        <w:tc>
          <w:tcPr>
            <w:tcW w:w="2693" w:type="dxa"/>
          </w:tcPr>
          <w:p w14:paraId="257CEBE4" w14:textId="77777777" w:rsidR="00227C22" w:rsidRDefault="001F1DB0">
            <w:r>
              <w:t>Mainstem river</w:t>
            </w:r>
          </w:p>
        </w:tc>
        <w:tc>
          <w:tcPr>
            <w:tcW w:w="1985" w:type="dxa"/>
          </w:tcPr>
          <w:p w14:paraId="447250A3" w14:textId="77777777" w:rsidR="00227C22" w:rsidRDefault="001F1DB0">
            <w:pPr>
              <w:jc w:val="right"/>
            </w:pPr>
            <w:r>
              <w:t>35.2</w:t>
            </w:r>
          </w:p>
        </w:tc>
        <w:tc>
          <w:tcPr>
            <w:tcW w:w="1563" w:type="dxa"/>
          </w:tcPr>
          <w:p w14:paraId="708C49A4" w14:textId="77777777" w:rsidR="00227C22" w:rsidRDefault="001F1DB0">
            <w:pPr>
              <w:jc w:val="right"/>
            </w:pPr>
            <w:r>
              <w:t>XX</w:t>
            </w:r>
          </w:p>
        </w:tc>
      </w:tr>
      <w:tr w:rsidR="00227C22" w14:paraId="7C5F5D5E" w14:textId="77777777" w:rsidTr="0093289F">
        <w:tc>
          <w:tcPr>
            <w:tcW w:w="1134" w:type="dxa"/>
          </w:tcPr>
          <w:p w14:paraId="6E803282" w14:textId="77777777" w:rsidR="00227C22" w:rsidRDefault="001F1DB0">
            <w:r>
              <w:t>6</w:t>
            </w:r>
          </w:p>
        </w:tc>
        <w:tc>
          <w:tcPr>
            <w:tcW w:w="1985" w:type="dxa"/>
          </w:tcPr>
          <w:p w14:paraId="471EAA73" w14:textId="77777777" w:rsidR="00227C22" w:rsidRDefault="001F1DB0">
            <w:r>
              <w:t>Leech Tunnel</w:t>
            </w:r>
          </w:p>
        </w:tc>
        <w:tc>
          <w:tcPr>
            <w:tcW w:w="2693" w:type="dxa"/>
          </w:tcPr>
          <w:p w14:paraId="7E7DD61D" w14:textId="77777777" w:rsidR="00227C22" w:rsidRDefault="001F1DB0">
            <w:r>
              <w:t>Future diversion point</w:t>
            </w:r>
          </w:p>
        </w:tc>
        <w:tc>
          <w:tcPr>
            <w:tcW w:w="1985" w:type="dxa"/>
          </w:tcPr>
          <w:p w14:paraId="3C8C1CA8" w14:textId="77777777" w:rsidR="00227C22" w:rsidRDefault="001F1DB0">
            <w:pPr>
              <w:jc w:val="right"/>
            </w:pPr>
            <w:r>
              <w:t>98.7</w:t>
            </w:r>
          </w:p>
        </w:tc>
        <w:tc>
          <w:tcPr>
            <w:tcW w:w="1563" w:type="dxa"/>
          </w:tcPr>
          <w:p w14:paraId="66343843" w14:textId="77777777" w:rsidR="00227C22" w:rsidRDefault="001F1DB0">
            <w:pPr>
              <w:jc w:val="right"/>
            </w:pPr>
            <w:r>
              <w:t>XX</w:t>
            </w:r>
          </w:p>
        </w:tc>
      </w:tr>
    </w:tbl>
    <w:p w14:paraId="718DE917" w14:textId="77777777" w:rsidR="00227C22" w:rsidRDefault="001F1DB0">
      <w:pPr>
        <w:rPr>
          <w:i/>
        </w:rPr>
      </w:pPr>
      <w:r w:rsidRPr="0093289F">
        <w:rPr>
          <w:i/>
        </w:rPr>
        <w:t xml:space="preserve">*Sites 1 and 2 monitor subcatchments of the site 3 drainage </w:t>
      </w:r>
      <w:commentRangeStart w:id="33"/>
      <w:r w:rsidRPr="0093289F">
        <w:rPr>
          <w:i/>
        </w:rPr>
        <w:t>area</w:t>
      </w:r>
      <w:commentRangeEnd w:id="33"/>
      <w:r w:rsidR="001B2F92">
        <w:rPr>
          <w:rStyle w:val="CommentReference"/>
        </w:rPr>
        <w:commentReference w:id="33"/>
      </w:r>
      <w:r w:rsidRPr="0093289F">
        <w:rPr>
          <w:i/>
        </w:rPr>
        <w:t>.</w:t>
      </w:r>
    </w:p>
    <w:p w14:paraId="6C3400A1" w14:textId="77777777" w:rsidR="0093289F" w:rsidRPr="0093289F" w:rsidRDefault="0093289F">
      <w:pPr>
        <w:rPr>
          <w:i/>
        </w:rPr>
      </w:pPr>
    </w:p>
    <w:p w14:paraId="22090246" w14:textId="77777777" w:rsidR="00227C22" w:rsidRDefault="001F1DB0" w:rsidP="0093289F">
      <w:pPr>
        <w:jc w:val="center"/>
      </w:pPr>
      <w:r>
        <w:rPr>
          <w:noProof/>
        </w:rPr>
        <w:drawing>
          <wp:inline distT="0" distB="0" distL="0" distR="0" wp14:anchorId="180AFCEB" wp14:editId="78957725">
            <wp:extent cx="4777740" cy="5280660"/>
            <wp:effectExtent l="0" t="0" r="3810" b="0"/>
            <wp:docPr id="3" name="Picture" descr="Figure 3: Leech River watershed and Water Supply Area boundary showing research site installations and basin delineations"/>
            <wp:cNvGraphicFramePr/>
            <a:graphic xmlns:a="http://schemas.openxmlformats.org/drawingml/2006/main">
              <a:graphicData uri="http://schemas.openxmlformats.org/drawingml/2006/picture">
                <pic:pic xmlns:pic="http://schemas.openxmlformats.org/drawingml/2006/picture">
                  <pic:nvPicPr>
                    <pic:cNvPr id="0" name="Picture" descr="images/watershed_overview.jpg"/>
                    <pic:cNvPicPr>
                      <a:picLocks noChangeAspect="1" noChangeArrowheads="1"/>
                    </pic:cNvPicPr>
                  </pic:nvPicPr>
                  <pic:blipFill>
                    <a:blip r:embed="rId13"/>
                    <a:stretch>
                      <a:fillRect/>
                    </a:stretch>
                  </pic:blipFill>
                  <pic:spPr bwMode="auto">
                    <a:xfrm>
                      <a:off x="0" y="0"/>
                      <a:ext cx="4788741" cy="5292819"/>
                    </a:xfrm>
                    <a:prstGeom prst="rect">
                      <a:avLst/>
                    </a:prstGeom>
                    <a:noFill/>
                    <a:ln w="9525">
                      <a:noFill/>
                      <a:headEnd/>
                      <a:tailEnd/>
                    </a:ln>
                  </pic:spPr>
                </pic:pic>
              </a:graphicData>
            </a:graphic>
          </wp:inline>
        </w:drawing>
      </w:r>
    </w:p>
    <w:p w14:paraId="4EA8EC8E" w14:textId="77777777" w:rsidR="00227C22" w:rsidRDefault="001F1DB0">
      <w:pPr>
        <w:rPr>
          <w:i/>
        </w:rPr>
      </w:pPr>
      <w:r>
        <w:rPr>
          <w:b/>
        </w:rPr>
        <w:t>Figure 3:</w:t>
      </w:r>
      <w:r>
        <w:t xml:space="preserve"> </w:t>
      </w:r>
      <w:r>
        <w:rPr>
          <w:i/>
        </w:rPr>
        <w:t>Leech River watershed and Water Supply Area boundary showing research site installations and basin delineations</w:t>
      </w:r>
    </w:p>
    <w:p w14:paraId="4187D51C" w14:textId="77777777" w:rsidR="00227C22" w:rsidRDefault="001F1DB0">
      <w:pPr>
        <w:pStyle w:val="Heading4"/>
      </w:pPr>
      <w:bookmarkStart w:id="34" w:name="weeks-outlet"/>
      <w:r>
        <w:lastRenderedPageBreak/>
        <w:t>1. Weeks Outlet</w:t>
      </w:r>
      <w:bookmarkEnd w:id="34"/>
    </w:p>
    <w:p w14:paraId="13075EA1" w14:textId="77777777" w:rsidR="00227C22" w:rsidRDefault="001F1DB0">
      <w:r>
        <w:t>The Weeks Outlet research site monitors water draining approximately 16 km</w:t>
      </w:r>
      <w:r>
        <w:rPr>
          <w:vertAlign w:val="superscript"/>
        </w:rPr>
        <w:t>2</w:t>
      </w:r>
      <w:r>
        <w:t xml:space="preserve"> of the northwest Leech River watershed, including a wetland (Jordan Meadows fen) and Weeks Lake </w:t>
      </w:r>
      <w:r w:rsidR="0093289F">
        <w:t xml:space="preserve">which is </w:t>
      </w:r>
      <w:r>
        <w:t>approximately 27 ha (Ussery and AECOM 2015). Jordan Meadows wetland drains to the east and joins the outflow of Weeks Lake (south end of the lake). The wetland and lake outflow streams join and flow east to Research Site #1, “Weeks Outlet”, which is a third order stream (Strahler</w:t>
      </w:r>
      <w:r w:rsidR="0093289F">
        <w:rPr>
          <w:rStyle w:val="FootnoteReference"/>
        </w:rPr>
        <w:footnoteReference w:id="1"/>
      </w:r>
      <w:r>
        <w:t xml:space="preserve">) of the western headwaters of Leech River. The channel is </w:t>
      </w:r>
      <w:proofErr w:type="gramStart"/>
      <w:r>
        <w:t>fairly straight</w:t>
      </w:r>
      <w:proofErr w:type="gramEnd"/>
      <w:r>
        <w:t xml:space="preserve"> and bed material is primarily silt/</w:t>
      </w:r>
      <w:commentRangeStart w:id="35"/>
      <w:r>
        <w:t>clay</w:t>
      </w:r>
      <w:commentRangeEnd w:id="35"/>
      <w:r w:rsidR="00744C79">
        <w:rPr>
          <w:rStyle w:val="CommentReference"/>
        </w:rPr>
        <w:commentReference w:id="35"/>
      </w:r>
      <w:r>
        <w:t>. The water at this site was noteabley tannin-coloured. This research site was located about 0.4 km west (upstream) of the confluence with Chris Creek.</w:t>
      </w:r>
    </w:p>
    <w:p w14:paraId="1CC5F698" w14:textId="77777777" w:rsidR="00227C22" w:rsidRDefault="001F1DB0">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w:t>
      </w:r>
      <w:commentRangeStart w:id="36"/>
      <w:r>
        <w:t>rust</w:t>
      </w:r>
      <w:commentRangeEnd w:id="36"/>
      <w:r w:rsidR="00744C79">
        <w:rPr>
          <w:rStyle w:val="CommentReference"/>
        </w:rPr>
        <w:commentReference w:id="36"/>
      </w:r>
      <w:r>
        <w:t>.</w:t>
      </w:r>
    </w:p>
    <w:p w14:paraId="7191F038" w14:textId="77777777" w:rsidR="00227C22" w:rsidRDefault="001F1DB0">
      <w:pPr>
        <w:pStyle w:val="Heading4"/>
      </w:pPr>
      <w:bookmarkStart w:id="37" w:name="chris-creek"/>
      <w:r>
        <w:t>2. Chris Creek</w:t>
      </w:r>
      <w:bookmarkEnd w:id="37"/>
    </w:p>
    <w:p w14:paraId="06B98DBB" w14:textId="77777777" w:rsidR="00227C22" w:rsidRDefault="001F1DB0">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14:paraId="177EFC4D" w14:textId="77777777" w:rsidR="00227C22" w:rsidRDefault="001F1DB0">
      <w:pPr>
        <w:pStyle w:val="Heading4"/>
      </w:pPr>
      <w:bookmarkStart w:id="38" w:name="leech-head"/>
      <w:r>
        <w:t>3. Leech Head</w:t>
      </w:r>
      <w:bookmarkEnd w:id="38"/>
    </w:p>
    <w:p w14:paraId="7DA1E6BE" w14:textId="5A78859E" w:rsidR="00227C22" w:rsidRDefault="001F1DB0">
      <w:r>
        <w:t>Research site 3 was approxi</w:t>
      </w:r>
      <w:del w:id="39" w:author="Floyd, William FLNR:EX" w:date="2019-12-04T16:07:00Z">
        <w:r w:rsidDel="00622B32">
          <w:delText>a</w:delText>
        </w:r>
      </w:del>
      <w:r>
        <w:t>m</w:t>
      </w:r>
      <w:ins w:id="40" w:author="Floyd, William FLNR:EX" w:date="2019-12-04T16:07:00Z">
        <w:r w:rsidR="00622B32">
          <w:t>a</w:t>
        </w:r>
      </w:ins>
      <w:r>
        <w:t xml:space="preserve">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w:t>
      </w:r>
      <w:r>
        <w:lastRenderedPageBreak/>
        <w:t>tannins (likely from the Weeks outlet stream contributions). There once was a logging bridge across the river at this site, and some rip-rap remains on either bank.</w:t>
      </w:r>
    </w:p>
    <w:p w14:paraId="471DFFE2" w14:textId="77777777" w:rsidR="00227C22" w:rsidRDefault="001F1DB0">
      <w:r>
        <w:rPr>
          <w:noProof/>
        </w:rPr>
        <w:drawing>
          <wp:inline distT="0" distB="0" distL="0" distR="0" wp14:anchorId="1908B3FD" wp14:editId="7DEDB9F6">
            <wp:extent cx="5943600" cy="2971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LeechHead_lowflow_201908.jp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14:paraId="64EE5A7D" w14:textId="77777777" w:rsidR="00227C22" w:rsidRDefault="001F1DB0">
      <w:pPr>
        <w:pStyle w:val="Heading4"/>
      </w:pPr>
      <w:bookmarkStart w:id="41" w:name="cragg-creek"/>
      <w:r>
        <w:t>4. Cragg Creek</w:t>
      </w:r>
      <w:bookmarkEnd w:id="41"/>
    </w:p>
    <w:p w14:paraId="27126200" w14:textId="77777777" w:rsidR="00227C22" w:rsidRDefault="001F1DB0">
      <w:r>
        <w:t>Cragg Creek is a mainstem river that originates in the northeast of the Leech River watershed. Cragg Creek is a 4th order stream and this research site location has a drainage area of 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14:paraId="074665C2" w14:textId="77777777" w:rsidR="0093289F" w:rsidRDefault="0093289F" w:rsidP="0093289F">
      <w:r>
        <w:rPr>
          <w:noProof/>
        </w:rPr>
        <w:lastRenderedPageBreak/>
        <w:drawing>
          <wp:anchor distT="0" distB="0" distL="114300" distR="114300" simplePos="0" relativeHeight="251660288" behindDoc="0" locked="0" layoutInCell="1" allowOverlap="1" wp14:anchorId="3FB62548" wp14:editId="49C10183">
            <wp:simplePos x="0" y="0"/>
            <wp:positionH relativeFrom="column">
              <wp:posOffset>2469515</wp:posOffset>
            </wp:positionH>
            <wp:positionV relativeFrom="paragraph">
              <wp:posOffset>457200</wp:posOffset>
            </wp:positionV>
            <wp:extent cx="3594100" cy="2695575"/>
            <wp:effectExtent l="0" t="7938" r="0" b="0"/>
            <wp:wrapSquare wrapText="bothSides"/>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Cragg_upstream_20190410.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3594100" cy="26955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rPr>
          <w:noProof/>
        </w:rPr>
        <w:drawing>
          <wp:anchor distT="0" distB="0" distL="114300" distR="114300" simplePos="0" relativeHeight="251659264" behindDoc="0" locked="0" layoutInCell="1" allowOverlap="1" wp14:anchorId="55DBE3A9" wp14:editId="6FB9A32F">
            <wp:simplePos x="0" y="0"/>
            <wp:positionH relativeFrom="column">
              <wp:posOffset>-446856</wp:posOffset>
            </wp:positionH>
            <wp:positionV relativeFrom="paragraph">
              <wp:posOffset>457650</wp:posOffset>
            </wp:positionV>
            <wp:extent cx="3612947" cy="2709710"/>
            <wp:effectExtent l="0" t="5715" r="1270" b="1270"/>
            <wp:wrapSquare wrapText="bothSides"/>
            <wp:docPr id="5" name="Picture" descr="Cragg Creek downstream(left) and upstream (right) of bridge"/>
            <wp:cNvGraphicFramePr/>
            <a:graphic xmlns:a="http://schemas.openxmlformats.org/drawingml/2006/main">
              <a:graphicData uri="http://schemas.openxmlformats.org/drawingml/2006/picture">
                <pic:pic xmlns:pic="http://schemas.openxmlformats.org/drawingml/2006/picture">
                  <pic:nvPicPr>
                    <pic:cNvPr id="0" name="Picture" descr="images/Cragg_downstream_20190410.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3615376" cy="271153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2BA6917" w14:textId="77777777" w:rsidR="0093289F" w:rsidRDefault="0093289F">
      <w:r>
        <w:t>Cragg Creek downstream(left) and upstream (right) of bridge</w:t>
      </w:r>
    </w:p>
    <w:p w14:paraId="345E783D" w14:textId="77777777" w:rsidR="00227C22" w:rsidRDefault="001F1DB0">
      <w:pPr>
        <w:pStyle w:val="Heading4"/>
      </w:pPr>
      <w:bookmarkStart w:id="42" w:name="west-leech"/>
      <w:r>
        <w:t>5. West Leech</w:t>
      </w:r>
      <w:bookmarkEnd w:id="42"/>
    </w:p>
    <w:p w14:paraId="273790AE" w14:textId="77777777" w:rsidR="00227C22" w:rsidRDefault="001F1DB0">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14:paraId="19B638DB" w14:textId="77777777" w:rsidR="00227C22" w:rsidRDefault="001F1DB0">
      <w:r>
        <w:rPr>
          <w:noProof/>
        </w:rPr>
        <w:lastRenderedPageBreak/>
        <w:drawing>
          <wp:inline distT="0" distB="0" distL="0" distR="0" wp14:anchorId="4F03BE1E" wp14:editId="5DA16122">
            <wp:extent cx="4831080" cy="2415540"/>
            <wp:effectExtent l="0" t="0" r="7620" b="3810"/>
            <wp:docPr id="7" name="Picture" descr="West Leech lowflow (left)"/>
            <wp:cNvGraphicFramePr/>
            <a:graphic xmlns:a="http://schemas.openxmlformats.org/drawingml/2006/main">
              <a:graphicData uri="http://schemas.openxmlformats.org/drawingml/2006/picture">
                <pic:pic xmlns:pic="http://schemas.openxmlformats.org/drawingml/2006/picture">
                  <pic:nvPicPr>
                    <pic:cNvPr id="0" name="Picture" descr="images/WestLeech_lowflow_20190823_091048.jpg"/>
                    <pic:cNvPicPr>
                      <a:picLocks noChangeAspect="1" noChangeArrowheads="1"/>
                    </pic:cNvPicPr>
                  </pic:nvPicPr>
                  <pic:blipFill>
                    <a:blip r:embed="rId17"/>
                    <a:stretch>
                      <a:fillRect/>
                    </a:stretch>
                  </pic:blipFill>
                  <pic:spPr bwMode="auto">
                    <a:xfrm>
                      <a:off x="0" y="0"/>
                      <a:ext cx="4831080" cy="2415540"/>
                    </a:xfrm>
                    <a:prstGeom prst="rect">
                      <a:avLst/>
                    </a:prstGeom>
                    <a:noFill/>
                    <a:ln w="9525">
                      <a:noFill/>
                      <a:headEnd/>
                      <a:tailEnd/>
                    </a:ln>
                  </pic:spPr>
                </pic:pic>
              </a:graphicData>
            </a:graphic>
          </wp:inline>
        </w:drawing>
      </w:r>
    </w:p>
    <w:p w14:paraId="7EAFF4A2" w14:textId="77777777" w:rsidR="00227C22" w:rsidRDefault="001F1DB0">
      <w:r>
        <w:t>West Leech lowflow (left)</w:t>
      </w:r>
    </w:p>
    <w:p w14:paraId="3F48EB34" w14:textId="77777777" w:rsidR="00227C22" w:rsidRDefault="005D721B">
      <w:r>
        <w:rPr>
          <w:noProof/>
        </w:rPr>
        <w:drawing>
          <wp:inline distT="0" distB="0" distL="0" distR="0" wp14:anchorId="13184632" wp14:editId="2549B4C6">
            <wp:extent cx="2522220" cy="3362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stLeech_highflow_IMG_0569-0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2220" cy="3362960"/>
                    </a:xfrm>
                    <a:prstGeom prst="rect">
                      <a:avLst/>
                    </a:prstGeom>
                  </pic:spPr>
                </pic:pic>
              </a:graphicData>
            </a:graphic>
          </wp:inline>
        </w:drawing>
      </w:r>
    </w:p>
    <w:p w14:paraId="6B740992" w14:textId="77777777" w:rsidR="00227C22" w:rsidRDefault="001F1DB0">
      <w:r>
        <w:t>West Leech high flow (right)</w:t>
      </w:r>
    </w:p>
    <w:p w14:paraId="5DA02484" w14:textId="77777777" w:rsidR="00227C22" w:rsidRDefault="001F1DB0">
      <w:pPr>
        <w:pStyle w:val="Heading4"/>
      </w:pPr>
      <w:bookmarkStart w:id="43" w:name="leech-tunnel"/>
      <w:r>
        <w:t>6. Leech Tunnel</w:t>
      </w:r>
      <w:bookmarkEnd w:id="43"/>
    </w:p>
    <w:p w14:paraId="63A5CD2B" w14:textId="77777777" w:rsidR="00227C22" w:rsidRDefault="001F1DB0">
      <w:r>
        <w:t>This research site is at the point of future diversion, the Leech Tunnel. The Leech River is 5th order, and this research site has a drainage area of approximately 99 km</w:t>
      </w:r>
      <w:r>
        <w:rPr>
          <w:vertAlign w:val="superscript"/>
        </w:rPr>
        <w:t>2</w:t>
      </w:r>
      <w:r>
        <w:t>. The streambed here is dominated by Schist bedrock and boulders. The bedrock in the center of the channel is deeply incised, but overall the river is wider than is is deep. The Tunnel site is approximately 1km downstream of the West Leech confluence.</w:t>
      </w:r>
    </w:p>
    <w:p w14:paraId="6ABCD611" w14:textId="77777777" w:rsidR="00227C22" w:rsidRDefault="001F1DB0">
      <w:pPr>
        <w:pStyle w:val="Heading1"/>
      </w:pPr>
      <w:bookmarkStart w:id="44" w:name="sampling-methods"/>
      <w:bookmarkStart w:id="45" w:name="_Toc24407672"/>
      <w:r>
        <w:lastRenderedPageBreak/>
        <w:t xml:space="preserve">Sampling </w:t>
      </w:r>
      <w:commentRangeStart w:id="46"/>
      <w:r>
        <w:t>Methods</w:t>
      </w:r>
      <w:bookmarkEnd w:id="44"/>
      <w:bookmarkEnd w:id="45"/>
      <w:commentRangeEnd w:id="46"/>
      <w:r w:rsidR="00B43174">
        <w:rPr>
          <w:rStyle w:val="CommentReference"/>
          <w:rFonts w:ascii="Ebrima" w:eastAsiaTheme="minorHAnsi" w:hAnsi="Ebrima" w:cstheme="minorHAnsi"/>
        </w:rPr>
        <w:commentReference w:id="46"/>
      </w:r>
    </w:p>
    <w:p w14:paraId="696D3625" w14:textId="77777777" w:rsidR="00227C22" w:rsidRDefault="001F1DB0">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1DC31FD5" w14:textId="77777777" w:rsidR="00227C22" w:rsidRDefault="001F1DB0">
      <w:pPr>
        <w:pStyle w:val="Heading2"/>
      </w:pPr>
      <w:bookmarkStart w:id="47" w:name="X408e09b34096b50309fae0bcd01208d68ca0d71"/>
      <w:bookmarkStart w:id="48" w:name="_Toc24407673"/>
      <w:r>
        <w:t>Vertical racks for passive water sampling on the rising limb of hydrograph</w:t>
      </w:r>
      <w:bookmarkEnd w:id="47"/>
      <w:bookmarkEnd w:id="48"/>
    </w:p>
    <w:p w14:paraId="61A8E18E" w14:textId="77777777" w:rsidR="00227C22" w:rsidRDefault="001F1DB0">
      <w:r>
        <w:t>At each of the six reserach sites (Figure 3), a vertical sampling rack was installed to monitor river stage and passively collect discrete water samples during stormflow.</w:t>
      </w:r>
    </w:p>
    <w:p w14:paraId="26E1E0C0" w14:textId="77777777" w:rsidR="00227C22" w:rsidRDefault="001F1DB0">
      <w:pPr>
        <w:pStyle w:val="Heading3"/>
      </w:pPr>
      <w:bookmarkStart w:id="49" w:name="theory"/>
      <w:bookmarkStart w:id="50" w:name="_Toc24407674"/>
      <w:commentRangeStart w:id="51"/>
      <w:r>
        <w:t>Theory</w:t>
      </w:r>
      <w:bookmarkEnd w:id="49"/>
      <w:bookmarkEnd w:id="50"/>
      <w:commentRangeEnd w:id="51"/>
      <w:r w:rsidR="00B43174">
        <w:rPr>
          <w:rStyle w:val="CommentReference"/>
          <w:rFonts w:ascii="Ebrima" w:eastAsiaTheme="minorHAnsi" w:hAnsi="Ebrima" w:cstheme="minorHAnsi"/>
          <w:b w:val="0"/>
        </w:rPr>
        <w:commentReference w:id="51"/>
      </w:r>
    </w:p>
    <w:p w14:paraId="4277E943" w14:textId="77777777" w:rsidR="00227C22" w:rsidRDefault="001F1DB0">
      <w:pPr>
        <w:pStyle w:val="Heading3"/>
      </w:pPr>
      <w:bookmarkStart w:id="52" w:name="design"/>
      <w:bookmarkStart w:id="53" w:name="_Toc24407675"/>
      <w:r>
        <w:t>Design</w:t>
      </w:r>
      <w:bookmarkEnd w:id="52"/>
      <w:bookmarkEnd w:id="53"/>
    </w:p>
    <w:p w14:paraId="0D3C7C12" w14:textId="77777777" w:rsidR="00227C22" w:rsidRDefault="001F1DB0">
      <w:r>
        <w:t xml:space="preserve">Each vertical rack included a central stilling well (1.5" PCV pipe (conduit) with 1/2" holes </w:t>
      </w:r>
      <w:commentRangeStart w:id="54"/>
      <w:commentRangeStart w:id="55"/>
      <w:r>
        <w:t>drilled</w:t>
      </w:r>
      <w:commentRangeEnd w:id="54"/>
      <w:commentRangeEnd w:id="55"/>
      <w:r w:rsidR="00CB1E8A">
        <w:rPr>
          <w:rStyle w:val="CommentReference"/>
        </w:rPr>
        <w:commentReference w:id="54"/>
      </w:r>
      <w:r w:rsidR="00B43174">
        <w:rPr>
          <w:rStyle w:val="CommentReference"/>
        </w:rPr>
        <w:commentReference w:id="55"/>
      </w:r>
      <w:r>
        <w:t xml:space="preserve"> along the length) that had a measuring tape affixed to the front. Inside the stilling well was an </w:t>
      </w:r>
      <w:hyperlink r:id="rId19">
        <w:r>
          <w:rPr>
            <w:rStyle w:val="Hyperlink"/>
          </w:rPr>
          <w:t>Odyssey Capacitance water level logger</w:t>
        </w:r>
      </w:hyperlink>
      <w:r>
        <w:t xml:space="preserve">. To either side of the central stilling well, slotted offset angle bars were fixed and siphon sampler bottles were attached to the slotted angle bars with hose </w:t>
      </w:r>
      <w:commentRangeStart w:id="56"/>
      <w:r>
        <w:t>clamps</w:t>
      </w:r>
      <w:commentRangeEnd w:id="56"/>
      <w:r w:rsidR="00B43174">
        <w:rPr>
          <w:rStyle w:val="CommentReference"/>
        </w:rPr>
        <w:commentReference w:id="56"/>
      </w:r>
      <w:r>
        <w:t>.</w:t>
      </w:r>
    </w:p>
    <w:p w14:paraId="64707203" w14:textId="77777777" w:rsidR="00227C22" w:rsidRDefault="001F1DB0">
      <w:r>
        <w:t xml:space="preserve">The siphon sampler bottles were based on a USGS single stage sediment sampler design (US U-59, </w:t>
      </w:r>
      <w:commentRangeStart w:id="57"/>
      <w:r>
        <w:t>1961</w:t>
      </w:r>
      <w:commentRangeEnd w:id="57"/>
      <w:r w:rsidR="00B43174">
        <w:rPr>
          <w:rStyle w:val="CommentReference"/>
        </w:rPr>
        <w:commentReference w:id="57"/>
      </w:r>
      <w:r>
        <w:t>)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w:t>
      </w:r>
      <w:commentRangeStart w:id="58"/>
      <w:r>
        <w:t>end</w:t>
      </w:r>
      <w:commentRangeEnd w:id="58"/>
      <w:r w:rsidR="00B43174">
        <w:rPr>
          <w:rStyle w:val="CommentReference"/>
        </w:rPr>
        <w:commentReference w:id="58"/>
      </w:r>
      <w:r>
        <w:t>.</w:t>
      </w:r>
    </w:p>
    <w:p w14:paraId="48D2D520" w14:textId="77777777" w:rsidR="00227C22" w:rsidRDefault="00227C22"/>
    <w:p w14:paraId="5B470603" w14:textId="77777777" w:rsidR="00227C22" w:rsidRDefault="005D721B">
      <w:r>
        <w:rPr>
          <w:noProof/>
        </w:rPr>
        <w:lastRenderedPageBreak/>
        <mc:AlternateContent>
          <mc:Choice Requires="wps">
            <w:drawing>
              <wp:anchor distT="45720" distB="45720" distL="114300" distR="114300" simplePos="0" relativeHeight="251662336" behindDoc="0" locked="0" layoutInCell="1" allowOverlap="1" wp14:anchorId="17A8C3C8" wp14:editId="406B9DCF">
                <wp:simplePos x="0" y="0"/>
                <wp:positionH relativeFrom="margin">
                  <wp:align>left</wp:align>
                </wp:positionH>
                <wp:positionV relativeFrom="paragraph">
                  <wp:posOffset>60960</wp:posOffset>
                </wp:positionV>
                <wp:extent cx="1866900" cy="1404620"/>
                <wp:effectExtent l="0" t="0" r="1905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solidFill>
                          <a:srgbClr val="FFFFFF"/>
                        </a:solidFill>
                        <a:ln w="9525">
                          <a:solidFill>
                            <a:srgbClr val="000000"/>
                          </a:solidFill>
                          <a:miter lim="800000"/>
                          <a:headEnd/>
                          <a:tailEnd/>
                        </a:ln>
                      </wps:spPr>
                      <wps:txbx>
                        <w:txbxContent>
                          <w:p w14:paraId="27C53872" w14:textId="77777777" w:rsidR="00787B41" w:rsidRDefault="00787B41">
                            <w:pPr>
                              <w:rPr>
                                <w:b/>
                              </w:rPr>
                            </w:pPr>
                            <w:r>
                              <w:rPr>
                                <w:noProof/>
                              </w:rPr>
                              <w:drawing>
                                <wp:inline distT="0" distB="0" distL="0" distR="0" wp14:anchorId="34B37757" wp14:editId="63F602CB">
                                  <wp:extent cx="1577340" cy="3018050"/>
                                  <wp:effectExtent l="0" t="0" r="3810" b="0"/>
                                  <wp:docPr id="16" name="Picture" descr="Figure 4: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images/siphonsampler_RL_HMc.png"/>
                                          <pic:cNvPicPr>
                                            <a:picLocks noChangeAspect="1" noChangeArrowheads="1"/>
                                          </pic:cNvPicPr>
                                        </pic:nvPicPr>
                                        <pic:blipFill>
                                          <a:blip r:embed="rId20"/>
                                          <a:stretch>
                                            <a:fillRect/>
                                          </a:stretch>
                                        </pic:blipFill>
                                        <pic:spPr bwMode="auto">
                                          <a:xfrm>
                                            <a:off x="0" y="0"/>
                                            <a:ext cx="1583019" cy="3028916"/>
                                          </a:xfrm>
                                          <a:prstGeom prst="rect">
                                            <a:avLst/>
                                          </a:prstGeom>
                                          <a:noFill/>
                                          <a:ln w="9525">
                                            <a:noFill/>
                                            <a:headEnd/>
                                            <a:tailEnd/>
                                          </a:ln>
                                        </pic:spPr>
                                      </pic:pic>
                                    </a:graphicData>
                                  </a:graphic>
                                </wp:inline>
                              </w:drawing>
                            </w:r>
                          </w:p>
                          <w:p w14:paraId="54132F5A" w14:textId="77777777" w:rsidR="00787B41" w:rsidRDefault="00787B41">
                            <w:r>
                              <w:rPr>
                                <w:b/>
                              </w:rPr>
                              <w:t>Figure 4</w:t>
                            </w:r>
                            <w:r>
                              <w:t>: Rising limb siphon sampler bottle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A8C3C8" id="_x0000_t202" coordsize="21600,21600" o:spt="202" path="m,l,21600r21600,l21600,xe">
                <v:stroke joinstyle="miter"/>
                <v:path gradientshapeok="t" o:connecttype="rect"/>
              </v:shapetype>
              <v:shape id="Text Box 2" o:spid="_x0000_s1026" type="#_x0000_t202" style="position:absolute;margin-left:0;margin-top:4.8pt;width:147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">
                <v:textbox style="mso-fit-shape-to-text:t">
                  <w:txbxContent>
                    <w:p w14:paraId="27C53872" w14:textId="77777777" w:rsidR="00787B41" w:rsidRDefault="00787B41">
                      <w:pPr>
                        <w:rPr>
                          <w:b/>
                        </w:rPr>
                      </w:pPr>
                      <w:r>
                        <w:rPr>
                          <w:noProof/>
                        </w:rPr>
                        <w:drawing>
                          <wp:inline distT="0" distB="0" distL="0" distR="0" wp14:anchorId="34B37757" wp14:editId="63F602CB">
                            <wp:extent cx="1577340" cy="3018050"/>
                            <wp:effectExtent l="0" t="0" r="3810" b="0"/>
                            <wp:docPr id="16" name="Picture" descr="Figure 4: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images/siphonsampler_RL_HMc.png"/>
                                    <pic:cNvPicPr>
                                      <a:picLocks noChangeAspect="1" noChangeArrowheads="1"/>
                                    </pic:cNvPicPr>
                                  </pic:nvPicPr>
                                  <pic:blipFill>
                                    <a:blip r:embed="rId20"/>
                                    <a:stretch>
                                      <a:fillRect/>
                                    </a:stretch>
                                  </pic:blipFill>
                                  <pic:spPr bwMode="auto">
                                    <a:xfrm>
                                      <a:off x="0" y="0"/>
                                      <a:ext cx="1583019" cy="3028916"/>
                                    </a:xfrm>
                                    <a:prstGeom prst="rect">
                                      <a:avLst/>
                                    </a:prstGeom>
                                    <a:noFill/>
                                    <a:ln w="9525">
                                      <a:noFill/>
                                      <a:headEnd/>
                                      <a:tailEnd/>
                                    </a:ln>
                                  </pic:spPr>
                                </pic:pic>
                              </a:graphicData>
                            </a:graphic>
                          </wp:inline>
                        </w:drawing>
                      </w:r>
                    </w:p>
                    <w:p w14:paraId="54132F5A" w14:textId="77777777" w:rsidR="00787B41" w:rsidRDefault="00787B41">
                      <w:r>
                        <w:rPr>
                          <w:b/>
                        </w:rPr>
                        <w:t>Figure 4</w:t>
                      </w:r>
                      <w:r>
                        <w:t>: Rising limb siphon sampler bottle</w:t>
                      </w:r>
                    </w:p>
                  </w:txbxContent>
                </v:textbox>
                <w10:wrap type="square" anchorx="margin"/>
              </v:shape>
            </w:pict>
          </mc:Fallback>
        </mc:AlternateContent>
      </w:r>
      <w:r w:rsidR="001F1DB0">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 </w:t>
      </w:r>
      <w:r w:rsidR="001F1DB0">
        <w:rPr>
          <w:i/>
        </w:rPr>
        <w:t>Methods QA/QC</w:t>
      </w:r>
      <w:r w:rsidR="001F1DB0">
        <w:t xml:space="preserve"> section (following).</w:t>
      </w:r>
    </w:p>
    <w:p w14:paraId="4EBE95AD" w14:textId="77777777" w:rsidR="00227C22" w:rsidRDefault="001F1DB0">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14:paraId="0080FFF8" w14:textId="77777777" w:rsidR="005D721B" w:rsidRDefault="005D721B"/>
    <w:p w14:paraId="6FE872B5" w14:textId="77777777" w:rsidR="005D721B" w:rsidRDefault="005D721B"/>
    <w:p w14:paraId="43856AA3" w14:textId="77777777" w:rsidR="00227C22" w:rsidRDefault="001F1DB0">
      <w:pPr>
        <w:pStyle w:val="Heading3"/>
      </w:pPr>
      <w:bookmarkStart w:id="59" w:name="benefits-challenges-and-assumptions"/>
      <w:bookmarkStart w:id="60" w:name="_Toc24407676"/>
      <w:r>
        <w:t>Benefits, challenges and assumptions</w:t>
      </w:r>
      <w:bookmarkEnd w:id="59"/>
      <w:bookmarkEnd w:id="60"/>
    </w:p>
    <w:p w14:paraId="7058CF58" w14:textId="77777777" w:rsidR="00227C22" w:rsidRDefault="001F1DB0">
      <w:commentRangeStart w:id="61"/>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 </w:t>
      </w:r>
      <w:r>
        <w:rPr>
          <w:i/>
        </w:rPr>
        <w:t xml:space="preserve">Methods </w:t>
      </w:r>
      <w:proofErr w:type="gramStart"/>
      <w:r>
        <w:rPr>
          <w:i/>
        </w:rPr>
        <w:t>QA?QC</w:t>
      </w:r>
      <w:proofErr w:type="gramEnd"/>
      <w:r>
        <w:t xml:space="preserve"> section below).</w:t>
      </w:r>
      <w:commentRangeEnd w:id="61"/>
      <w:r w:rsidR="00B43174">
        <w:rPr>
          <w:rStyle w:val="CommentReference"/>
        </w:rPr>
        <w:commentReference w:id="61"/>
      </w:r>
    </w:p>
    <w:p w14:paraId="1A1764E6" w14:textId="77777777" w:rsidR="00227C22" w:rsidRDefault="001F1DB0">
      <w:pPr>
        <w:pStyle w:val="Heading3"/>
      </w:pPr>
      <w:bookmarkStart w:id="62" w:name="field-protocol"/>
      <w:bookmarkStart w:id="63" w:name="_Toc24407677"/>
      <w:r>
        <w:lastRenderedPageBreak/>
        <w:t>Field protocol</w:t>
      </w:r>
      <w:bookmarkEnd w:id="62"/>
      <w:bookmarkEnd w:id="63"/>
    </w:p>
    <w:p w14:paraId="0E867DD6" w14:textId="77777777" w:rsidR="00227C22" w:rsidRDefault="001F1DB0">
      <w:commentRangeStart w:id="64"/>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commentRangeEnd w:id="64"/>
      <w:r w:rsidR="00B43174">
        <w:rPr>
          <w:rStyle w:val="CommentReference"/>
        </w:rPr>
        <w:commentReference w:id="64"/>
      </w:r>
      <w:r>
        <w:t>.</w:t>
      </w:r>
    </w:p>
    <w:p w14:paraId="589629A5" w14:textId="77777777" w:rsidR="00227C22" w:rsidRDefault="001F1DB0">
      <w:pPr>
        <w:pStyle w:val="Heading3"/>
      </w:pPr>
      <w:bookmarkStart w:id="65" w:name="X53bb51d81c36d14fdd080642f4500452259a87d"/>
      <w:bookmarkStart w:id="66" w:name="_Toc24407678"/>
      <w:r>
        <w:t>Method QA/QC: rising limb sampler quality assurance and quality control</w:t>
      </w:r>
      <w:bookmarkEnd w:id="65"/>
      <w:bookmarkEnd w:id="66"/>
    </w:p>
    <w:p w14:paraId="13C893E8" w14:textId="77777777" w:rsidR="00227C22" w:rsidRDefault="001F1DB0">
      <w:r>
        <w:t>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14:paraId="10DEF384" w14:textId="77777777" w:rsidR="00227C22" w:rsidRDefault="001F1DB0">
      <w:pPr>
        <w:pStyle w:val="Heading4"/>
      </w:pPr>
      <w:bookmarkStart w:id="67" w:name="X995dfaf9056592fae24f87a35a2b04366a80d92"/>
      <w:r>
        <w:lastRenderedPageBreak/>
        <w:t>Assumption validation: samples collected are discrete (no subsequent mixing)</w:t>
      </w:r>
      <w:bookmarkEnd w:id="67"/>
    </w:p>
    <w:p w14:paraId="5430C653" w14:textId="77777777" w:rsidR="00227C22" w:rsidRDefault="001F1DB0">
      <w:pPr>
        <w:pStyle w:val="Heading5"/>
      </w:pPr>
      <w:bookmarkStart w:id="68" w:name="rising-limb-sampler-discretion-analysis"/>
      <w:r>
        <w:t xml:space="preserve">Rising limb sampler discretion </w:t>
      </w:r>
      <w:commentRangeStart w:id="69"/>
      <w:r>
        <w:t>analysis</w:t>
      </w:r>
      <w:bookmarkEnd w:id="68"/>
      <w:commentRangeEnd w:id="69"/>
      <w:r w:rsidR="00B96B1F">
        <w:rPr>
          <w:rStyle w:val="CommentReference"/>
          <w:rFonts w:ascii="Ebrima" w:eastAsiaTheme="minorHAnsi" w:hAnsi="Ebrima" w:cstheme="minorHAnsi"/>
          <w:iCs w:val="0"/>
          <w:u w:val="none"/>
        </w:rPr>
        <w:commentReference w:id="69"/>
      </w:r>
    </w:p>
    <w:p w14:paraId="6E3540E8" w14:textId="77777777" w:rsidR="00227C22" w:rsidRDefault="001F1DB0">
      <w:pPr>
        <w:pStyle w:val="Heading4"/>
      </w:pPr>
      <w:bookmarkStart w:id="70" w:name="Xb54423a35318bbee2b1ea4494d7fd92a6594fab"/>
      <w:r>
        <w:t>Assumption validation: rack samples are stable from collection to retrieval and analysis</w:t>
      </w:r>
      <w:bookmarkEnd w:id="70"/>
    </w:p>
    <w:p w14:paraId="0C07ED8F" w14:textId="77777777" w:rsidR="00227C22" w:rsidRDefault="001F1DB0">
      <w:pPr>
        <w:pStyle w:val="Heading5"/>
      </w:pPr>
      <w:bookmarkStart w:id="71" w:name="X11dfff932991e030cd305fe581482141b926f60"/>
      <w:r>
        <w:t>Temperatures (above and below water on racks)</w:t>
      </w:r>
      <w:bookmarkEnd w:id="71"/>
    </w:p>
    <w:p w14:paraId="2731425F" w14:textId="77777777" w:rsidR="00227C22" w:rsidRDefault="001F1DB0">
      <w:pPr>
        <w:pStyle w:val="Heading5"/>
      </w:pPr>
      <w:bookmarkStart w:id="72" w:name="hold-time-experiments"/>
      <w:r>
        <w:t>Hold-time experiments</w:t>
      </w:r>
      <w:bookmarkEnd w:id="72"/>
    </w:p>
    <w:p w14:paraId="27CBEB90" w14:textId="77777777" w:rsidR="00227C22" w:rsidRDefault="001F1DB0">
      <w:pPr>
        <w:pStyle w:val="Heading2"/>
      </w:pPr>
      <w:bookmarkStart w:id="73" w:name="X06001b028dcbba90ec58ebaf7a8e4c757121f04"/>
      <w:bookmarkStart w:id="74" w:name="_Toc24407679"/>
      <w:r>
        <w:t xml:space="preserve">Development of a passive water sampler design for the falling limb of hydrograph (falling limb </w:t>
      </w:r>
      <w:commentRangeStart w:id="75"/>
      <w:r>
        <w:t>sampler</w:t>
      </w:r>
      <w:commentRangeEnd w:id="75"/>
      <w:r w:rsidR="00637DA2">
        <w:rPr>
          <w:rStyle w:val="CommentReference"/>
          <w:rFonts w:ascii="Ebrima" w:eastAsiaTheme="minorHAnsi" w:hAnsi="Ebrima" w:cstheme="minorHAnsi"/>
        </w:rPr>
        <w:commentReference w:id="75"/>
      </w:r>
      <w:r>
        <w:t>)</w:t>
      </w:r>
      <w:bookmarkEnd w:id="73"/>
      <w:bookmarkEnd w:id="74"/>
    </w:p>
    <w:p w14:paraId="5518BDDD" w14:textId="77777777" w:rsidR="00227C22" w:rsidRDefault="001F1DB0">
      <w:pPr>
        <w:pStyle w:val="Heading3"/>
      </w:pPr>
      <w:bookmarkStart w:id="76" w:name="theory-1"/>
      <w:bookmarkStart w:id="77" w:name="_Toc24407680"/>
      <w:r>
        <w:t>Theory</w:t>
      </w:r>
      <w:bookmarkEnd w:id="76"/>
      <w:bookmarkEnd w:id="77"/>
    </w:p>
    <w:p w14:paraId="3138BD39" w14:textId="77777777" w:rsidR="00227C22" w:rsidRDefault="001F1DB0">
      <w:pPr>
        <w:pStyle w:val="Heading3"/>
      </w:pPr>
      <w:bookmarkStart w:id="78" w:name="design-1"/>
      <w:bookmarkStart w:id="79" w:name="_Toc24407681"/>
      <w:r>
        <w:t>Design</w:t>
      </w:r>
      <w:bookmarkEnd w:id="78"/>
      <w:bookmarkEnd w:id="79"/>
    </w:p>
    <w:p w14:paraId="68C009CC" w14:textId="77777777" w:rsidR="00227C22" w:rsidRDefault="001F1DB0">
      <w:pPr>
        <w:pStyle w:val="Heading3"/>
      </w:pPr>
      <w:bookmarkStart w:id="80" w:name="benefits-challenges-and-assumptions-1"/>
      <w:bookmarkStart w:id="81" w:name="_Toc24407682"/>
      <w:r>
        <w:t>Benefits, challenges and assumptions</w:t>
      </w:r>
      <w:bookmarkEnd w:id="80"/>
      <w:bookmarkEnd w:id="81"/>
    </w:p>
    <w:p w14:paraId="2A44CC00" w14:textId="77777777" w:rsidR="00227C22" w:rsidRDefault="001F1DB0">
      <w:pPr>
        <w:pStyle w:val="Heading3"/>
      </w:pPr>
      <w:bookmarkStart w:id="82" w:name="field-protocol-1"/>
      <w:bookmarkStart w:id="83" w:name="_Toc24407683"/>
      <w:r>
        <w:t>Field protocol</w:t>
      </w:r>
      <w:bookmarkEnd w:id="82"/>
      <w:bookmarkEnd w:id="83"/>
    </w:p>
    <w:p w14:paraId="2C52DD44" w14:textId="77777777" w:rsidR="00227C22" w:rsidRDefault="001F1DB0">
      <w:pPr>
        <w:pStyle w:val="Heading3"/>
      </w:pPr>
      <w:bookmarkStart w:id="84" w:name="X8acc4248ff9b7d76e1730aa6ed94281638c4f3f"/>
      <w:bookmarkStart w:id="85" w:name="_Toc24407684"/>
      <w:r>
        <w:t>Method QA/QC: falling limb sampler quality assurance and quality control</w:t>
      </w:r>
      <w:bookmarkEnd w:id="84"/>
      <w:bookmarkEnd w:id="85"/>
    </w:p>
    <w:p w14:paraId="01FF3533" w14:textId="77777777" w:rsidR="00227C22" w:rsidRDefault="001F1DB0">
      <w:pPr>
        <w:pStyle w:val="Heading4"/>
      </w:pPr>
      <w:bookmarkStart w:id="86" w:name="X0b7d4f37c9a6212cbf82d33e92215ab55cf0024"/>
      <w:r>
        <w:t>Assumption validation: samples collected are discrete (no premature infiltration)</w:t>
      </w:r>
      <w:bookmarkEnd w:id="86"/>
    </w:p>
    <w:p w14:paraId="36A8A18C" w14:textId="77777777" w:rsidR="00227C22" w:rsidRDefault="001F1DB0">
      <w:pPr>
        <w:pStyle w:val="Heading5"/>
      </w:pPr>
      <w:bookmarkStart w:id="87" w:name="falling-limb-sampler-discretion-analysis"/>
      <w:r>
        <w:t>Falling limb sampler discretion analysis</w:t>
      </w:r>
      <w:bookmarkEnd w:id="87"/>
    </w:p>
    <w:p w14:paraId="7E4A3E4A" w14:textId="77777777" w:rsidR="00227C22" w:rsidRDefault="001F1DB0">
      <w:pPr>
        <w:pStyle w:val="Heading1"/>
      </w:pPr>
      <w:bookmarkStart w:id="88" w:name="analysis"/>
      <w:bookmarkStart w:id="89" w:name="_Toc24407685"/>
      <w:r>
        <w:lastRenderedPageBreak/>
        <w:t>Analysis</w:t>
      </w:r>
      <w:bookmarkEnd w:id="88"/>
      <w:bookmarkEnd w:id="89"/>
    </w:p>
    <w:p w14:paraId="0144AA34" w14:textId="77777777" w:rsidR="00227C22" w:rsidRDefault="001F1DB0">
      <w:pPr>
        <w:pStyle w:val="Heading2"/>
      </w:pPr>
      <w:bookmarkStart w:id="90" w:name="in-the-field-gauging-streamflow"/>
      <w:bookmarkStart w:id="91" w:name="_Toc24407686"/>
      <w:commentRangeStart w:id="92"/>
      <w:r>
        <w:t>In the field: gauging streamflow</w:t>
      </w:r>
      <w:bookmarkEnd w:id="90"/>
      <w:bookmarkEnd w:id="91"/>
    </w:p>
    <w:p w14:paraId="4242302F" w14:textId="77777777" w:rsidR="00227C22" w:rsidRDefault="001F1DB0">
      <w:pPr>
        <w:pStyle w:val="Heading3"/>
      </w:pPr>
      <w:bookmarkStart w:id="93" w:name="cross-sectional-area-and-velocity"/>
      <w:bookmarkStart w:id="94" w:name="_Toc24407687"/>
      <w:r>
        <w:t>Cross-sectional area and velocity</w:t>
      </w:r>
      <w:bookmarkEnd w:id="93"/>
      <w:bookmarkEnd w:id="94"/>
    </w:p>
    <w:p w14:paraId="003F43C3" w14:textId="77777777" w:rsidR="00227C22" w:rsidRDefault="001F1DB0">
      <w:pPr>
        <w:pStyle w:val="Heading4"/>
      </w:pPr>
      <w:bookmarkStart w:id="95" w:name="weeks-outlet-1"/>
      <w:r>
        <w:t>Weeks Outlet</w:t>
      </w:r>
      <w:bookmarkEnd w:id="95"/>
    </w:p>
    <w:p w14:paraId="16172FC3" w14:textId="77777777" w:rsidR="00227C22" w:rsidRDefault="001F1DB0">
      <w:pPr>
        <w:pStyle w:val="Heading3"/>
      </w:pPr>
      <w:bookmarkStart w:id="96" w:name="mannings-equation"/>
      <w:bookmarkStart w:id="97" w:name="_Toc24407688"/>
      <w:r>
        <w:t>Manning’s equation</w:t>
      </w:r>
      <w:bookmarkEnd w:id="96"/>
      <w:bookmarkEnd w:id="97"/>
    </w:p>
    <w:p w14:paraId="12900DDB" w14:textId="77777777" w:rsidR="00227C22" w:rsidRDefault="001F1DB0">
      <w:pPr>
        <w:pStyle w:val="Heading4"/>
      </w:pPr>
      <w:bookmarkStart w:id="98" w:name="leech-head-1"/>
      <w:r>
        <w:t>Leech Head</w:t>
      </w:r>
      <w:bookmarkEnd w:id="98"/>
    </w:p>
    <w:p w14:paraId="3B704D60" w14:textId="77777777" w:rsidR="00227C22" w:rsidRDefault="001F1DB0">
      <w:pPr>
        <w:pStyle w:val="Heading3"/>
      </w:pPr>
      <w:bookmarkStart w:id="99" w:name="salt-dilution"/>
      <w:bookmarkStart w:id="100" w:name="_Toc24407689"/>
      <w:r>
        <w:t>Salt dilution</w:t>
      </w:r>
      <w:bookmarkEnd w:id="99"/>
      <w:bookmarkEnd w:id="100"/>
    </w:p>
    <w:p w14:paraId="5E553E76" w14:textId="77777777" w:rsidR="00227C22" w:rsidRDefault="001F1DB0">
      <w:pPr>
        <w:pStyle w:val="Heading4"/>
      </w:pPr>
      <w:bookmarkStart w:id="101" w:name="chris-creek-1"/>
      <w:r>
        <w:t>Chris Creek</w:t>
      </w:r>
      <w:bookmarkEnd w:id="101"/>
    </w:p>
    <w:p w14:paraId="074A1813" w14:textId="77777777" w:rsidR="00227C22" w:rsidRDefault="001F1DB0">
      <w:pPr>
        <w:pStyle w:val="Heading4"/>
      </w:pPr>
      <w:bookmarkStart w:id="102" w:name="cragg-creek-1"/>
      <w:r>
        <w:t>Cragg Creek</w:t>
      </w:r>
      <w:bookmarkEnd w:id="102"/>
    </w:p>
    <w:p w14:paraId="408A5743" w14:textId="77777777" w:rsidR="00227C22" w:rsidRDefault="001F1DB0">
      <w:pPr>
        <w:pStyle w:val="Heading4"/>
      </w:pPr>
      <w:bookmarkStart w:id="103" w:name="west-leech-1"/>
      <w:r>
        <w:t>West Leech</w:t>
      </w:r>
      <w:bookmarkEnd w:id="103"/>
      <w:commentRangeEnd w:id="92"/>
      <w:r w:rsidR="00637DA2">
        <w:rPr>
          <w:rStyle w:val="CommentReference"/>
          <w:rFonts w:ascii="Ebrima" w:eastAsiaTheme="minorHAnsi" w:hAnsi="Ebrima" w:cstheme="minorHAnsi"/>
          <w:b w:val="0"/>
          <w:i w:val="0"/>
          <w:iCs w:val="0"/>
        </w:rPr>
        <w:commentReference w:id="92"/>
      </w:r>
    </w:p>
    <w:p w14:paraId="16426E53" w14:textId="77777777" w:rsidR="00227C22" w:rsidRDefault="001F1DB0">
      <w:pPr>
        <w:pStyle w:val="Heading2"/>
      </w:pPr>
      <w:bookmarkStart w:id="104" w:name="Xa7f3cd6c90044d64b977306191490591a64ab3c"/>
      <w:bookmarkStart w:id="105" w:name="_Toc24407690"/>
      <w:r>
        <w:t>In the laboratory: measuring water quality parameters</w:t>
      </w:r>
      <w:bookmarkEnd w:id="104"/>
      <w:bookmarkEnd w:id="105"/>
    </w:p>
    <w:p w14:paraId="0D8F167C" w14:textId="77777777" w:rsidR="00227C22" w:rsidRDefault="001F1DB0">
      <w:pPr>
        <w:pStyle w:val="Heading3"/>
      </w:pPr>
      <w:bookmarkStart w:id="106" w:name="X3bad7d109ce383b000bf895aea5cd280e62bba5"/>
      <w:bookmarkStart w:id="107" w:name="_Toc24407691"/>
      <w:r>
        <w:t>Quantitative analytical methods for dissolved organic carbon</w:t>
      </w:r>
      <w:bookmarkEnd w:id="106"/>
      <w:bookmarkEnd w:id="107"/>
    </w:p>
    <w:p w14:paraId="455E4C98" w14:textId="77777777" w:rsidR="00227C22" w:rsidRDefault="001F1DB0">
      <w:pPr>
        <w:pStyle w:val="Heading4"/>
      </w:pPr>
      <w:bookmarkStart w:id="108" w:name="X7c2d7de960ee63919469afc1902e20c070327b4"/>
      <w:r>
        <w:t>Direct via catalytic combution: non-purgeable organic carbon (Shimadzu TOC-V)</w:t>
      </w:r>
      <w:bookmarkEnd w:id="108"/>
    </w:p>
    <w:p w14:paraId="4DAD29E0" w14:textId="77777777" w:rsidR="00227C22" w:rsidRDefault="001F1DB0">
      <w:pPr>
        <w:pStyle w:val="Heading4"/>
      </w:pPr>
      <w:bookmarkStart w:id="109" w:name="X093452e3de2c9c0ac2fcfc748660fca772c1154"/>
      <w:r>
        <w:t>Proxy via spectrophotometry: optical absorbance (Scan Spectrolyser)</w:t>
      </w:r>
      <w:bookmarkEnd w:id="109"/>
    </w:p>
    <w:p w14:paraId="072C5B3B" w14:textId="77777777" w:rsidR="00227C22" w:rsidRDefault="001F1DB0">
      <w:pPr>
        <w:pStyle w:val="Heading3"/>
      </w:pPr>
      <w:bookmarkStart w:id="110" w:name="qualitative-analytical-methods"/>
      <w:bookmarkStart w:id="111" w:name="_Toc24407692"/>
      <w:r>
        <w:t>Qualitative analytical methods</w:t>
      </w:r>
      <w:bookmarkEnd w:id="110"/>
      <w:bookmarkEnd w:id="111"/>
    </w:p>
    <w:p w14:paraId="4BB4ACA4" w14:textId="77777777" w:rsidR="00227C22" w:rsidRDefault="001F1DB0">
      <w:pPr>
        <w:pStyle w:val="Heading4"/>
      </w:pPr>
      <w:bookmarkStart w:id="112" w:name="Xcc87896b8e54b72be97114d5691e0c01c149c7e"/>
      <w:r>
        <w:t>Molecular character of organic matter via fluorescence excitation emission (Horiba Aqualog)</w:t>
      </w:r>
      <w:bookmarkEnd w:id="112"/>
    </w:p>
    <w:p w14:paraId="6D4FF0FC" w14:textId="77777777" w:rsidR="00227C22" w:rsidRDefault="001F1DB0">
      <w:pPr>
        <w:pStyle w:val="Heading3"/>
      </w:pPr>
      <w:bookmarkStart w:id="113" w:name="Xdae79a76e87f839a83ff4b13586cabaf95db81e"/>
      <w:bookmarkStart w:id="114" w:name="_Toc24407693"/>
      <w:r>
        <w:t>Ancillary data: contributions from partners</w:t>
      </w:r>
      <w:bookmarkEnd w:id="113"/>
      <w:bookmarkEnd w:id="114"/>
    </w:p>
    <w:p w14:paraId="2EDCD27B" w14:textId="77777777" w:rsidR="00227C22" w:rsidRDefault="001F1DB0">
      <w:pPr>
        <w:numPr>
          <w:ilvl w:val="0"/>
          <w:numId w:val="16"/>
        </w:numPr>
      </w:pPr>
      <w:r>
        <w:t>CRD FWx</w:t>
      </w:r>
    </w:p>
    <w:p w14:paraId="688397EA" w14:textId="77777777" w:rsidR="00227C22" w:rsidRDefault="001F1DB0">
      <w:pPr>
        <w:numPr>
          <w:ilvl w:val="1"/>
          <w:numId w:val="17"/>
        </w:numPr>
      </w:pPr>
      <w:r>
        <w:t xml:space="preserve">Chris Creek weather </w:t>
      </w:r>
      <w:commentRangeStart w:id="115"/>
      <w:r>
        <w:t>station</w:t>
      </w:r>
      <w:commentRangeEnd w:id="115"/>
      <w:r w:rsidR="00276C28">
        <w:rPr>
          <w:rStyle w:val="CommentReference"/>
        </w:rPr>
        <w:commentReference w:id="115"/>
      </w:r>
    </w:p>
    <w:p w14:paraId="1B67E70B" w14:textId="77777777" w:rsidR="00227C22" w:rsidRDefault="001F1DB0">
      <w:pPr>
        <w:numPr>
          <w:ilvl w:val="1"/>
          <w:numId w:val="17"/>
        </w:numPr>
      </w:pPr>
      <w:r>
        <w:t>Martin’s Gulch weather station</w:t>
      </w:r>
    </w:p>
    <w:p w14:paraId="7C174E36" w14:textId="77777777" w:rsidR="00227C22" w:rsidRDefault="001F1DB0">
      <w:pPr>
        <w:numPr>
          <w:ilvl w:val="0"/>
          <w:numId w:val="16"/>
        </w:numPr>
      </w:pPr>
      <w:r>
        <w:t>CRD turbidity</w:t>
      </w:r>
    </w:p>
    <w:p w14:paraId="252056D2" w14:textId="77777777" w:rsidR="00227C22" w:rsidRDefault="001F1DB0">
      <w:pPr>
        <w:numPr>
          <w:ilvl w:val="0"/>
          <w:numId w:val="16"/>
        </w:numPr>
      </w:pPr>
      <w:r>
        <w:t>CRD flow (Cragg, Judge, Rithet, Tunnel?)</w:t>
      </w:r>
    </w:p>
    <w:p w14:paraId="64AF6AA9" w14:textId="77777777" w:rsidR="00227C22" w:rsidRDefault="001F1DB0">
      <w:pPr>
        <w:numPr>
          <w:ilvl w:val="0"/>
          <w:numId w:val="16"/>
        </w:numPr>
      </w:pPr>
      <w:r>
        <w:t>CRD metals</w:t>
      </w:r>
    </w:p>
    <w:p w14:paraId="389BD453" w14:textId="77777777" w:rsidR="00227C22" w:rsidRDefault="001F1DB0">
      <w:pPr>
        <w:numPr>
          <w:ilvl w:val="0"/>
          <w:numId w:val="16"/>
        </w:numPr>
      </w:pPr>
      <w:r>
        <w:t>forWater tretability ### Laboratory QA/QC: quality assurance and quality control #### Instrument calibration #### Calibration verification (</w:t>
      </w:r>
      <w:proofErr w:type="spellStart"/>
      <w:r>
        <w:t>cal</w:t>
      </w:r>
      <w:proofErr w:type="spellEnd"/>
      <w:r>
        <w:t xml:space="preserve"> </w:t>
      </w:r>
      <w:commentRangeStart w:id="116"/>
      <w:proofErr w:type="spellStart"/>
      <w:r>
        <w:t>vers</w:t>
      </w:r>
      <w:commentRangeEnd w:id="116"/>
      <w:proofErr w:type="spellEnd"/>
      <w:r w:rsidR="00637DA2">
        <w:rPr>
          <w:rStyle w:val="CommentReference"/>
        </w:rPr>
        <w:commentReference w:id="116"/>
      </w:r>
      <w:r>
        <w:t>)</w:t>
      </w:r>
    </w:p>
    <w:p w14:paraId="4D2D4274" w14:textId="6E9A131A" w:rsidR="00227C22" w:rsidRDefault="001F1DB0">
      <w:pPr>
        <w:pStyle w:val="Heading1"/>
      </w:pPr>
      <w:bookmarkStart w:id="117" w:name="results-discussion"/>
      <w:bookmarkStart w:id="118" w:name="_Toc24407694"/>
      <w:r>
        <w:lastRenderedPageBreak/>
        <w:t>Results &amp; Discussion</w:t>
      </w:r>
      <w:bookmarkEnd w:id="117"/>
      <w:bookmarkEnd w:id="118"/>
    </w:p>
    <w:p w14:paraId="0422DC1A" w14:textId="77777777" w:rsidR="007859F1" w:rsidRDefault="00A627E9" w:rsidP="00A627E9">
      <w:pPr>
        <w:rPr>
          <w:i/>
        </w:rPr>
      </w:pPr>
      <w:r w:rsidRPr="00A627E9">
        <w:rPr>
          <w:i/>
        </w:rPr>
        <w:t xml:space="preserve">Something </w:t>
      </w:r>
      <w:proofErr w:type="gramStart"/>
      <w:r w:rsidRPr="00A627E9">
        <w:rPr>
          <w:i/>
        </w:rPr>
        <w:t>similar to</w:t>
      </w:r>
      <w:proofErr w:type="gramEnd"/>
      <w:r w:rsidRPr="00A627E9">
        <w:rPr>
          <w:i/>
        </w:rPr>
        <w:t xml:space="preserve"> these graphs but bet</w:t>
      </w:r>
      <w:r w:rsidR="007859F1">
        <w:rPr>
          <w:i/>
        </w:rPr>
        <w:t>ter</w:t>
      </w:r>
      <w:r w:rsidR="007859F1" w:rsidRPr="00A627E9">
        <w:rPr>
          <w:noProof/>
        </w:rPr>
        <mc:AlternateContent>
          <mc:Choice Requires="wpg">
            <w:drawing>
              <wp:inline distT="0" distB="0" distL="0" distR="0" wp14:anchorId="217CD72E" wp14:editId="098B2B69">
                <wp:extent cx="5476051" cy="4819650"/>
                <wp:effectExtent l="0" t="0" r="0" b="0"/>
                <wp:docPr id="17" name="Group 5"/>
                <wp:cNvGraphicFramePr xmlns:a="http://schemas.openxmlformats.org/drawingml/2006/main"/>
                <a:graphic xmlns:a="http://schemas.openxmlformats.org/drawingml/2006/main">
                  <a:graphicData uri="http://schemas.microsoft.com/office/word/2010/wordprocessingGroup">
                    <wpg:wgp>
                      <wpg:cNvGrpSpPr/>
                      <wpg:grpSpPr>
                        <a:xfrm>
                          <a:off x="0" y="0"/>
                          <a:ext cx="5476051" cy="4819650"/>
                          <a:chOff x="0" y="0"/>
                          <a:chExt cx="6151003" cy="5414328"/>
                        </a:xfrm>
                      </wpg:grpSpPr>
                      <wps:wsp>
                        <wps:cNvPr id="18" name="Rectangle 18"/>
                        <wps:cNvSpPr/>
                        <wps:spPr>
                          <a:xfrm>
                            <a:off x="0" y="0"/>
                            <a:ext cx="6151003" cy="54143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6151003" cy="5414328"/>
                          </a:xfrm>
                          <a:prstGeom prst="rect">
                            <a:avLst/>
                          </a:prstGeom>
                        </pic:spPr>
                      </pic:pic>
                    </wpg:wgp>
                  </a:graphicData>
                </a:graphic>
              </wp:inline>
            </w:drawing>
          </mc:Choice>
          <mc:Fallback>
            <w:pict>
              <v:group w14:anchorId="4B359D35" id="Group 5" o:spid="_x0000_s1026" style="width:431.2pt;height:379.5pt;mso-position-horizontal-relative:char;mso-position-vertical-relative:line" coordsize="61510,54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">
                <v:rect id="Rectangle 18" o:spid="_x0000_s1027" style="position:absolute;width:61510;height:54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" fillcolor="white [321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width:61510;height:5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">
                  <v:imagedata r:id="rId22" o:title=""/>
                </v:shape>
                <w10:anchorlock/>
              </v:group>
            </w:pict>
          </mc:Fallback>
        </mc:AlternateContent>
      </w:r>
      <w:r w:rsidR="007859F1">
        <w:rPr>
          <w:noProof/>
        </w:rPr>
        <w:drawing>
          <wp:inline distT="0" distB="0" distL="0" distR="0" wp14:anchorId="73A58F6F" wp14:editId="280ACBA3">
            <wp:extent cx="4765222" cy="1895475"/>
            <wp:effectExtent l="19050" t="19050" r="16510" b="9525"/>
            <wp:docPr id="23" name="Picture 23"/>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78248" cy="1900657"/>
                    </a:xfrm>
                    <a:prstGeom prst="rect">
                      <a:avLst/>
                    </a:prstGeom>
                    <a:ln>
                      <a:solidFill>
                        <a:schemeClr val="bg1"/>
                      </a:solidFill>
                    </a:ln>
                  </pic:spPr>
                </pic:pic>
              </a:graphicData>
            </a:graphic>
          </wp:inline>
        </w:drawing>
      </w:r>
    </w:p>
    <w:p w14:paraId="34A7DDEF" w14:textId="48628419" w:rsidR="00A627E9" w:rsidRPr="00A627E9" w:rsidRDefault="00A627E9" w:rsidP="00A627E9">
      <w:pPr>
        <w:rPr>
          <w:i/>
        </w:rPr>
      </w:pPr>
      <w:r w:rsidRPr="00A627E9">
        <w:rPr>
          <w:i/>
          <w:noProof/>
        </w:rPr>
        <w:lastRenderedPageBreak/>
        <w:drawing>
          <wp:inline distT="0" distB="0" distL="0" distR="0" wp14:anchorId="6452ADC4" wp14:editId="26D59073">
            <wp:extent cx="3622732" cy="5781675"/>
            <wp:effectExtent l="0" t="0" r="0" b="0"/>
            <wp:docPr id="20" name="Picture 6">
              <a:extLst xmlns:a="http://schemas.openxmlformats.org/drawingml/2006/main">
                <a:ext uri="{FF2B5EF4-FFF2-40B4-BE49-F238E27FC236}">
                  <a16:creationId xmlns:a16="http://schemas.microsoft.com/office/drawing/2014/main" id="{249E8D08-7A97-4079-996F-6DC672BEEE81}"/>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49E8D08-7A97-4079-996F-6DC672BEEE81}"/>
                        </a:ext>
                      </a:extLst>
                    </pic:cNvPr>
                    <pic:cNvPicPr/>
                  </pic:nvPicPr>
                  <pic:blipFill rotWithShape="1">
                    <a:blip r:embed="rId24">
                      <a:extLst>
                        <a:ext uri="{28A0092B-C50C-407E-A947-70E740481C1C}">
                          <a14:useLocalDpi xmlns:a14="http://schemas.microsoft.com/office/drawing/2010/main" val="0"/>
                        </a:ext>
                      </a:extLst>
                    </a:blip>
                    <a:srcRect b="4382"/>
                    <a:stretch/>
                  </pic:blipFill>
                  <pic:spPr>
                    <a:xfrm>
                      <a:off x="0" y="0"/>
                      <a:ext cx="3629599" cy="5792635"/>
                    </a:xfrm>
                    <a:prstGeom prst="rect">
                      <a:avLst/>
                    </a:prstGeom>
                  </pic:spPr>
                </pic:pic>
              </a:graphicData>
            </a:graphic>
          </wp:inline>
        </w:drawing>
      </w:r>
    </w:p>
    <w:p w14:paraId="5C5B2EDC" w14:textId="7CD0E1AA" w:rsidR="00227C22" w:rsidRDefault="001F1DB0">
      <w:pPr>
        <w:pStyle w:val="Heading2"/>
      </w:pPr>
      <w:bookmarkStart w:id="119" w:name="Xa2da8c40216eb01bd24f24190f852569eb45665"/>
      <w:bookmarkStart w:id="120" w:name="_Toc24407695"/>
      <w:r>
        <w:t>Spatial variability: DOC variability across the watershed</w:t>
      </w:r>
      <w:bookmarkEnd w:id="119"/>
      <w:bookmarkEnd w:id="120"/>
    </w:p>
    <w:p w14:paraId="31219C25" w14:textId="1228109D" w:rsidR="00227C22" w:rsidRDefault="001F1DB0">
      <w:pPr>
        <w:pStyle w:val="Heading3"/>
      </w:pPr>
      <w:bookmarkStart w:id="121" w:name="synoptic-grab-sampling-at-ten-locations"/>
      <w:bookmarkStart w:id="122" w:name="_Toc24407696"/>
      <w:r>
        <w:t>Synoptic grab sampling at ten locations</w:t>
      </w:r>
      <w:bookmarkEnd w:id="121"/>
      <w:bookmarkEnd w:id="122"/>
    </w:p>
    <w:p w14:paraId="716FF255" w14:textId="77777777" w:rsidR="00227C22" w:rsidRDefault="001F1DB0">
      <w:pPr>
        <w:pStyle w:val="Heading3"/>
      </w:pPr>
      <w:bookmarkStart w:id="123" w:name="X4deedd8e177f478014dffe0a88326b018f5ae84"/>
      <w:bookmarkStart w:id="124" w:name="_Toc24407697"/>
      <w:r>
        <w:t>Stormflow samples: compare and contrast six sites</w:t>
      </w:r>
      <w:bookmarkEnd w:id="123"/>
      <w:bookmarkEnd w:id="124"/>
    </w:p>
    <w:p w14:paraId="6EB09E3D" w14:textId="77777777" w:rsidR="00227C22" w:rsidRDefault="001F1DB0">
      <w:pPr>
        <w:pStyle w:val="Heading2"/>
      </w:pPr>
      <w:bookmarkStart w:id="125" w:name="X0308b1c736b4fb50c07f4d1e7a215a72c5d0085"/>
      <w:bookmarkStart w:id="126" w:name="_Toc24407698"/>
      <w:r>
        <w:t>Temporal variability: DOC variability over time and within stormflow</w:t>
      </w:r>
      <w:bookmarkEnd w:id="125"/>
      <w:bookmarkEnd w:id="126"/>
    </w:p>
    <w:p w14:paraId="08B371A4" w14:textId="77777777" w:rsidR="00227C22" w:rsidRDefault="001F1DB0">
      <w:pPr>
        <w:pStyle w:val="Heading3"/>
      </w:pPr>
      <w:bookmarkStart w:id="127" w:name="X7c8f7f4584f2a099c88509e6e6df028f6eae03f"/>
      <w:bookmarkStart w:id="128" w:name="_Toc24407699"/>
      <w:r>
        <w:t>Seasonal patterns over sixteen months of data</w:t>
      </w:r>
      <w:bookmarkEnd w:id="127"/>
      <w:bookmarkEnd w:id="128"/>
    </w:p>
    <w:p w14:paraId="671B4E35" w14:textId="77777777" w:rsidR="00227C22" w:rsidRDefault="001F1DB0">
      <w:pPr>
        <w:pStyle w:val="Heading3"/>
      </w:pPr>
      <w:bookmarkStart w:id="129" w:name="Xdc32a81092f09431cf16f7c202e01a881e2649c"/>
      <w:bookmarkStart w:id="130" w:name="_Toc24407700"/>
      <w:r>
        <w:t>Stormflow samples: variability within six sites</w:t>
      </w:r>
      <w:bookmarkEnd w:id="129"/>
      <w:bookmarkEnd w:id="130"/>
    </w:p>
    <w:p w14:paraId="1D9438D9" w14:textId="77777777" w:rsidR="00227C22" w:rsidRDefault="001F1DB0">
      <w:pPr>
        <w:pStyle w:val="Heading1"/>
      </w:pPr>
      <w:bookmarkStart w:id="131" w:name="conculsions"/>
      <w:bookmarkStart w:id="132" w:name="_Toc24407701"/>
      <w:r>
        <w:lastRenderedPageBreak/>
        <w:t>Conculsions</w:t>
      </w:r>
      <w:bookmarkEnd w:id="131"/>
      <w:bookmarkEnd w:id="132"/>
    </w:p>
    <w:p w14:paraId="5A559E65" w14:textId="77777777" w:rsidR="00227C22" w:rsidRDefault="001F1DB0">
      <w:pPr>
        <w:pStyle w:val="Heading2"/>
      </w:pPr>
      <w:bookmarkStart w:id="133" w:name="X9920918d72466809659e0fb0977194552f7240b"/>
      <w:bookmarkStart w:id="134" w:name="_Toc24407702"/>
      <w:r>
        <w:t>Characterizing the Leech Water Supply Area</w:t>
      </w:r>
      <w:bookmarkEnd w:id="133"/>
      <w:bookmarkEnd w:id="134"/>
    </w:p>
    <w:p w14:paraId="21AA600F" w14:textId="77777777" w:rsidR="00227C22" w:rsidRDefault="001F1DB0">
      <w:pPr>
        <w:pStyle w:val="Heading2"/>
      </w:pPr>
      <w:bookmarkStart w:id="135" w:name="X90e66b6def76053d779ad9290d5e0fd96e43401"/>
      <w:bookmarkStart w:id="136" w:name="_Toc24407703"/>
      <w:r>
        <w:t>Understanding spatial and temporal variability in hydrochemical dynamics</w:t>
      </w:r>
      <w:bookmarkEnd w:id="135"/>
      <w:bookmarkEnd w:id="136"/>
    </w:p>
    <w:p w14:paraId="2033F159" w14:textId="77777777" w:rsidR="00227C22" w:rsidRDefault="001F1DB0">
      <w:pPr>
        <w:pStyle w:val="Heading1"/>
      </w:pPr>
      <w:bookmarkStart w:id="137" w:name="future-directions"/>
      <w:bookmarkStart w:id="138" w:name="_Toc24407704"/>
      <w:r>
        <w:lastRenderedPageBreak/>
        <w:t>Future Directions</w:t>
      </w:r>
      <w:bookmarkEnd w:id="137"/>
      <w:bookmarkEnd w:id="138"/>
    </w:p>
    <w:p w14:paraId="03BEAB44" w14:textId="77777777" w:rsidR="00227C22" w:rsidRDefault="001F1DB0">
      <w:pPr>
        <w:numPr>
          <w:ilvl w:val="0"/>
          <w:numId w:val="18"/>
        </w:numPr>
      </w:pPr>
      <w:r>
        <w:t>How will source water with higher tannins (i.e Leech River water) affect the primary treatment process of UV disinfection (currently used for Sooke rerservoir water)?</w:t>
      </w:r>
    </w:p>
    <w:p w14:paraId="44BD1191" w14:textId="77777777" w:rsidR="00227C22" w:rsidRDefault="001F1DB0">
      <w:pPr>
        <w:numPr>
          <w:ilvl w:val="1"/>
          <w:numId w:val="19"/>
        </w:numPr>
      </w:pPr>
      <w:r>
        <w:t>What are the operational limits of TOC (or tannins) in source water with respect to UVT system performance?</w:t>
      </w:r>
    </w:p>
    <w:p w14:paraId="2457B48E" w14:textId="77777777" w:rsidR="00227C22" w:rsidRDefault="001F1DB0">
      <w:pPr>
        <w:numPr>
          <w:ilvl w:val="0"/>
          <w:numId w:val="18"/>
        </w:numPr>
      </w:pPr>
      <w:r>
        <w:t>Can UVT photodegrade TOC molecules such that DBP-FP is reduced?</w:t>
      </w:r>
    </w:p>
    <w:p w14:paraId="53B66CFF" w14:textId="77777777" w:rsidR="00227C22" w:rsidRDefault="001F1DB0">
      <w:pPr>
        <w:numPr>
          <w:ilvl w:val="0"/>
          <w:numId w:val="18"/>
        </w:numPr>
      </w:pPr>
      <w:r>
        <w:t>Can UVT be used as a primary treatment to reduce the requirements for chemical filtration and reduce the solid waste generated by coagaulants?</w:t>
      </w:r>
    </w:p>
    <w:p w14:paraId="1880626F" w14:textId="77777777" w:rsidR="00227C22" w:rsidRDefault="001F1DB0">
      <w:pPr>
        <w:pStyle w:val="Heading1"/>
      </w:pPr>
      <w:bookmarkStart w:id="139" w:name="appendix"/>
      <w:bookmarkStart w:id="140" w:name="_Toc24407705"/>
      <w:r>
        <w:lastRenderedPageBreak/>
        <w:t>APPENDIX</w:t>
      </w:r>
      <w:bookmarkEnd w:id="139"/>
      <w:bookmarkEnd w:id="140"/>
    </w:p>
    <w:p w14:paraId="104CF01A" w14:textId="77777777" w:rsidR="00227C22" w:rsidRDefault="001F1DB0">
      <w:pPr>
        <w:pStyle w:val="Heading2"/>
      </w:pPr>
      <w:bookmarkStart w:id="141" w:name="X97abe6663fa43922e374491d6f34873e0bb13f3"/>
      <w:bookmarkStart w:id="142" w:name="_Toc24407706"/>
      <w:r>
        <w:t xml:space="preserve">forWater: NSERC Strategic Network for forested drinking water source protection </w:t>
      </w:r>
      <w:commentRangeStart w:id="143"/>
      <w:r>
        <w:t>technologies</w:t>
      </w:r>
      <w:bookmarkEnd w:id="141"/>
      <w:bookmarkEnd w:id="142"/>
      <w:commentRangeEnd w:id="143"/>
      <w:r w:rsidR="00276C28">
        <w:rPr>
          <w:rStyle w:val="CommentReference"/>
          <w:rFonts w:ascii="Ebrima" w:eastAsiaTheme="minorHAnsi" w:hAnsi="Ebrima" w:cstheme="minorHAnsi"/>
        </w:rPr>
        <w:commentReference w:id="143"/>
      </w:r>
    </w:p>
    <w:p w14:paraId="72A3DCA0" w14:textId="77777777" w:rsidR="00227C22" w:rsidRDefault="005D721B">
      <w:r>
        <w:rPr>
          <w:noProof/>
        </w:rPr>
        <w:drawing>
          <wp:anchor distT="0" distB="0" distL="114300" distR="114300" simplePos="0" relativeHeight="251663360" behindDoc="1" locked="0" layoutInCell="1" allowOverlap="1" wp14:anchorId="461CBB79" wp14:editId="5750DF08">
            <wp:simplePos x="0" y="0"/>
            <wp:positionH relativeFrom="column">
              <wp:posOffset>2240280</wp:posOffset>
            </wp:positionH>
            <wp:positionV relativeFrom="paragraph">
              <wp:posOffset>1416050</wp:posOffset>
            </wp:positionV>
            <wp:extent cx="3627486" cy="2423160"/>
            <wp:effectExtent l="0" t="0" r="0" b="0"/>
            <wp:wrapTight wrapText="bothSides">
              <wp:wrapPolygon edited="0">
                <wp:start x="0" y="0"/>
                <wp:lineTo x="0" y="21396"/>
                <wp:lineTo x="21441" y="21396"/>
                <wp:lineTo x="21441" y="0"/>
                <wp:lineTo x="0" y="0"/>
              </wp:wrapPolygon>
            </wp:wrapTight>
            <wp:docPr id="10"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SourceWater-forWater_smartart.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627486" cy="24231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t xml:space="preserve">The </w:t>
      </w:r>
      <w:proofErr w:type="spellStart"/>
      <w:r w:rsidR="001F1DB0">
        <w:t>forWater</w:t>
      </w:r>
      <w:proofErr w:type="spellEnd"/>
      <w:r w:rsidR="001F1DB0">
        <w:t xml:space="preserve">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14:paraId="1353D566" w14:textId="77777777" w:rsidR="00227C22" w:rsidRDefault="00227C22"/>
    <w:p w14:paraId="122E537E" w14:textId="77777777" w:rsidR="00227C22" w:rsidRDefault="001F1DB0">
      <w:r>
        <w:t>forWater NSERC Network for Forested Drinking Water Source Protection Technologies</w:t>
      </w:r>
    </w:p>
    <w:p w14:paraId="1645CD69" w14:textId="77777777" w:rsidR="00227C22" w:rsidRDefault="001F1DB0">
      <w:r>
        <w:rPr>
          <w:noProof/>
        </w:rPr>
        <w:drawing>
          <wp:inline distT="0" distB="0" distL="0" distR="0" wp14:anchorId="59DEE386" wp14:editId="56CB6AB0">
            <wp:extent cx="4084320" cy="2433062"/>
            <wp:effectExtent l="0" t="0" r="0" b="5715"/>
            <wp:docPr id="11"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forWater_smartart.jpg"/>
                    <pic:cNvPicPr>
                      <a:picLocks noChangeAspect="1" noChangeArrowheads="1"/>
                    </pic:cNvPicPr>
                  </pic:nvPicPr>
                  <pic:blipFill>
                    <a:blip r:embed="rId26"/>
                    <a:stretch>
                      <a:fillRect/>
                    </a:stretch>
                  </pic:blipFill>
                  <pic:spPr bwMode="auto">
                    <a:xfrm>
                      <a:off x="0" y="0"/>
                      <a:ext cx="4096376" cy="2440244"/>
                    </a:xfrm>
                    <a:prstGeom prst="rect">
                      <a:avLst/>
                    </a:prstGeom>
                    <a:noFill/>
                    <a:ln w="9525">
                      <a:noFill/>
                      <a:headEnd/>
                      <a:tailEnd/>
                    </a:ln>
                  </pic:spPr>
                </pic:pic>
              </a:graphicData>
            </a:graphic>
          </wp:inline>
        </w:drawing>
      </w:r>
    </w:p>
    <w:p w14:paraId="0EE5F74F" w14:textId="77777777" w:rsidR="005D721B" w:rsidRDefault="005D721B"/>
    <w:p w14:paraId="274D5416" w14:textId="77777777" w:rsidR="00227C22" w:rsidRDefault="001F1DB0">
      <w:r>
        <w:t>forWater NSERC Network for Forested Drinking Water Source Protection Technologies</w:t>
      </w:r>
    </w:p>
    <w:p w14:paraId="5C9FA748" w14:textId="77777777" w:rsidR="00227C22" w:rsidRDefault="001F1DB0">
      <w:r>
        <w:rPr>
          <w:noProof/>
        </w:rPr>
        <w:lastRenderedPageBreak/>
        <w:drawing>
          <wp:inline distT="0" distB="0" distL="0" distR="0" wp14:anchorId="54C8C810" wp14:editId="35AFFDC2">
            <wp:extent cx="5943600" cy="1550323"/>
            <wp:effectExtent l="0" t="0" r="0" b="0"/>
            <wp:docPr id="12" name="Picture" descr="forWater Research Themes"/>
            <wp:cNvGraphicFramePr/>
            <a:graphic xmlns:a="http://schemas.openxmlformats.org/drawingml/2006/main">
              <a:graphicData uri="http://schemas.openxmlformats.org/drawingml/2006/picture">
                <pic:pic xmlns:pic="http://schemas.openxmlformats.org/drawingml/2006/picture">
                  <pic:nvPicPr>
                    <pic:cNvPr id="0" name="Picture" descr="images/forWater_themes.jpg"/>
                    <pic:cNvPicPr>
                      <a:picLocks noChangeAspect="1" noChangeArrowheads="1"/>
                    </pic:cNvPicPr>
                  </pic:nvPicPr>
                  <pic:blipFill>
                    <a:blip r:embed="rId27"/>
                    <a:stretch>
                      <a:fillRect/>
                    </a:stretch>
                  </pic:blipFill>
                  <pic:spPr bwMode="auto">
                    <a:xfrm>
                      <a:off x="0" y="0"/>
                      <a:ext cx="5943600" cy="1550323"/>
                    </a:xfrm>
                    <a:prstGeom prst="rect">
                      <a:avLst/>
                    </a:prstGeom>
                    <a:noFill/>
                    <a:ln w="9525">
                      <a:noFill/>
                      <a:headEnd/>
                      <a:tailEnd/>
                    </a:ln>
                  </pic:spPr>
                </pic:pic>
              </a:graphicData>
            </a:graphic>
          </wp:inline>
        </w:drawing>
      </w:r>
    </w:p>
    <w:p w14:paraId="73E16672" w14:textId="77777777" w:rsidR="00227C22" w:rsidRDefault="001F1DB0">
      <w:r>
        <w:t>forWater Research Themes</w:t>
      </w:r>
    </w:p>
    <w:p w14:paraId="292415D5" w14:textId="77777777" w:rsidR="00227C22" w:rsidRDefault="001F1DB0">
      <w:pPr>
        <w:pStyle w:val="Heading1"/>
      </w:pPr>
      <w:bookmarkStart w:id="144" w:name="references"/>
      <w:bookmarkStart w:id="145" w:name="_Toc24407707"/>
      <w:commentRangeStart w:id="146"/>
      <w:r>
        <w:lastRenderedPageBreak/>
        <w:t>References</w:t>
      </w:r>
      <w:bookmarkEnd w:id="144"/>
      <w:bookmarkEnd w:id="145"/>
      <w:commentRangeEnd w:id="146"/>
      <w:r w:rsidR="00787B41">
        <w:rPr>
          <w:rStyle w:val="CommentReference"/>
          <w:rFonts w:ascii="Ebrima" w:eastAsiaTheme="minorHAnsi" w:hAnsi="Ebrima" w:cstheme="minorHAnsi"/>
        </w:rPr>
        <w:commentReference w:id="146"/>
      </w:r>
    </w:p>
    <w:p w14:paraId="68664DF0" w14:textId="77777777" w:rsidR="00227C22" w:rsidRDefault="001F1DB0">
      <w:pPr>
        <w:pStyle w:val="Bibliography"/>
      </w:pPr>
      <w:bookmarkStart w:id="147" w:name="ref-CapitalRegionDistrict2017"/>
      <w:bookmarkStart w:id="148" w:name="refs"/>
      <w:r>
        <w:t xml:space="preserve">CRD. 2017. “Regional Water Supply 2017 Strategic Plan.” Victoria, B.C.: Capital Region District, Integrated Water Services. </w:t>
      </w:r>
      <w:hyperlink r:id="rId28">
        <w:r>
          <w:rPr>
            <w:rStyle w:val="Hyperlink"/>
          </w:rPr>
          <w:t>https://www.crd.bc.ca/project/past-capital-projects-and-initiatives/water-supply-plan</w:t>
        </w:r>
      </w:hyperlink>
      <w:r>
        <w:t>.</w:t>
      </w:r>
    </w:p>
    <w:p w14:paraId="37C8EDEB" w14:textId="77777777" w:rsidR="00227C22" w:rsidRDefault="005D721B">
      <w:pPr>
        <w:pStyle w:val="Bibliography"/>
      </w:pPr>
      <w:bookmarkStart w:id="149" w:name="ref-CRD2019"/>
      <w:bookmarkEnd w:id="147"/>
      <w:r>
        <w:t>CRD</w:t>
      </w:r>
      <w:r w:rsidR="001F1DB0">
        <w:t xml:space="preserve"> 2019. “Leech Water Supply Area Restoration Update: Report to Regional Water Supply Commission (Wednesday, June 19, 2019).” Victoria, B.C.: Capital Regional District. </w:t>
      </w:r>
      <w:hyperlink r:id="rId29">
        <w:r w:rsidR="001F1DB0">
          <w:rPr>
            <w:rStyle w:val="Hyperlink"/>
          </w:rPr>
          <w:t>https://doi.org/IWSS-297445977-5079</w:t>
        </w:r>
      </w:hyperlink>
      <w:r w:rsidR="001F1DB0">
        <w:t>.</w:t>
      </w:r>
    </w:p>
    <w:p w14:paraId="325C2245" w14:textId="77777777" w:rsidR="00227C22" w:rsidRDefault="001F1DB0">
      <w:pPr>
        <w:pStyle w:val="Bibliography"/>
      </w:pPr>
      <w:bookmarkStart w:id="150" w:name="ref-Ussery2015"/>
      <w:bookmarkEnd w:id="149"/>
      <w:r>
        <w:t>Ussery, Joel, and AECOM. 2015. “Leech Water Supply Area: An Assessment for Source Water Protection and Land Management.” April. Victoria, B.C.: Capital Regional District, Watershed Protection Division, Integrated Water Services.</w:t>
      </w:r>
      <w:bookmarkEnd w:id="148"/>
      <w:bookmarkEnd w:id="150"/>
    </w:p>
    <w:sectPr w:rsidR="00227C22" w:rsidSect="001F1DB0">
      <w:footerReference w:type="default" r:id="rId30"/>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loyd, William FLNR:EX" w:date="2019-12-04T15:43:00Z" w:initials="FWF">
    <w:p w14:paraId="4A479A2A" w14:textId="41040197" w:rsidR="00787B41" w:rsidRDefault="00787B41">
      <w:pPr>
        <w:pStyle w:val="CommentText"/>
      </w:pPr>
      <w:r>
        <w:rPr>
          <w:rStyle w:val="CommentReference"/>
        </w:rPr>
        <w:annotationRef/>
      </w:r>
      <w:r>
        <w:t>This reads as two separate tiles, reduce and combine into 1.</w:t>
      </w:r>
    </w:p>
  </w:comment>
  <w:comment w:id="8" w:author="Floyd, William FLNR:EX" w:date="2019-12-04T15:46:00Z" w:initials="FWF">
    <w:p w14:paraId="53CAE923" w14:textId="286329BC" w:rsidR="00787B41" w:rsidRDefault="00787B41">
      <w:pPr>
        <w:pStyle w:val="CommentText"/>
      </w:pPr>
      <w:r>
        <w:rPr>
          <w:rStyle w:val="CommentReference"/>
        </w:rPr>
        <w:annotationRef/>
      </w:r>
      <w:r>
        <w:rPr>
          <w:rStyle w:val="CommentReference"/>
        </w:rPr>
        <w:t xml:space="preserve">Ideally this lit review is the first thing that is done – please provide at a minimum a list </w:t>
      </w:r>
      <w:r w:rsidR="00E87BE9">
        <w:rPr>
          <w:rStyle w:val="CommentReference"/>
        </w:rPr>
        <w:t>of</w:t>
      </w:r>
      <w:r>
        <w:rPr>
          <w:rStyle w:val="CommentReference"/>
        </w:rPr>
        <w:t xml:space="preserve"> papers you have read and will use in your literature cited sections</w:t>
      </w:r>
    </w:p>
  </w:comment>
  <w:comment w:id="9" w:author="Floyd, William FLNR:EX" w:date="2019-12-04T15:48:00Z" w:initials="FWF">
    <w:p w14:paraId="183C583A" w14:textId="3A90A452" w:rsidR="00787B41" w:rsidRDefault="00787B41">
      <w:pPr>
        <w:pStyle w:val="CommentText"/>
      </w:pPr>
      <w:r>
        <w:rPr>
          <w:rStyle w:val="CommentReference"/>
        </w:rPr>
        <w:annotationRef/>
      </w:r>
      <w:r>
        <w:t xml:space="preserve">Like what?  </w:t>
      </w:r>
      <w:proofErr w:type="spellStart"/>
      <w:r>
        <w:t>forWater</w:t>
      </w:r>
      <w:proofErr w:type="spellEnd"/>
      <w:r>
        <w:t xml:space="preserve"> is about how forest management affects DOC and disinfection by-products – what literature is out there already that focuses on this</w:t>
      </w:r>
      <w:r w:rsidR="00456918">
        <w:t>?</w:t>
      </w:r>
    </w:p>
  </w:comment>
  <w:comment w:id="12" w:author="Floyd, William FLNR:EX" w:date="2019-12-04T15:50:00Z" w:initials="FWF">
    <w:p w14:paraId="5E7490C4" w14:textId="14EC40CA" w:rsidR="00787B41" w:rsidRDefault="00787B41">
      <w:pPr>
        <w:pStyle w:val="CommentText"/>
      </w:pPr>
      <w:r>
        <w:rPr>
          <w:rStyle w:val="CommentReference"/>
        </w:rPr>
        <w:annotationRef/>
      </w:r>
      <w:r w:rsidR="00341395">
        <w:t xml:space="preserve">This can be part of the intro, but keep it very short, </w:t>
      </w:r>
      <w:proofErr w:type="spellStart"/>
      <w:r w:rsidR="00341395">
        <w:t>ie</w:t>
      </w:r>
      <w:proofErr w:type="spellEnd"/>
      <w:r w:rsidR="00341395">
        <w:t xml:space="preserve"> 1 paragraph. Location, people supplied, regs from 3 levels of gov to follow.  Then say that surface water is primary source, unfiltered treatment using UV and Chlorine.  Currently 2 </w:t>
      </w:r>
      <w:proofErr w:type="spellStart"/>
      <w:r w:rsidR="00341395">
        <w:t>resevoirs</w:t>
      </w:r>
      <w:proofErr w:type="spellEnd"/>
      <w:r w:rsidR="00341395">
        <w:t>, with a third watershed (the leach) slated for future water supply. Then this research will focus on the leach.  And then follow with a final paragraph with objectives.</w:t>
      </w:r>
    </w:p>
  </w:comment>
  <w:comment w:id="14" w:author="Floyd, William FLNR:EX" w:date="2019-12-04T15:51:00Z" w:initials="FWF">
    <w:p w14:paraId="106FE235" w14:textId="7E82C6EF" w:rsidR="00787B41" w:rsidRDefault="00787B41">
      <w:pPr>
        <w:pStyle w:val="CommentText"/>
      </w:pPr>
      <w:r>
        <w:rPr>
          <w:rStyle w:val="CommentReference"/>
        </w:rPr>
        <w:annotationRef/>
      </w:r>
      <w:r>
        <w:t>Reference?</w:t>
      </w:r>
    </w:p>
  </w:comment>
  <w:comment w:id="13" w:author="Floyd, William FLNR:EX" w:date="2019-12-05T12:47:00Z" w:initials="FWF">
    <w:p w14:paraId="7693D269" w14:textId="127421B4" w:rsidR="00A3214E" w:rsidRDefault="00A3214E">
      <w:pPr>
        <w:pStyle w:val="CommentText"/>
      </w:pPr>
      <w:r>
        <w:rPr>
          <w:rStyle w:val="CommentReference"/>
        </w:rPr>
        <w:annotationRef/>
      </w:r>
      <w:r>
        <w:t xml:space="preserve">Most of this not needed in thesis – possibly include in an </w:t>
      </w:r>
      <w:proofErr w:type="gramStart"/>
      <w:r>
        <w:t>appendix, or</w:t>
      </w:r>
      <w:proofErr w:type="gramEnd"/>
      <w:r>
        <w:t xml:space="preserve"> point to a reference.  </w:t>
      </w:r>
      <w:proofErr w:type="spellStart"/>
      <w:r>
        <w:t>Ie</w:t>
      </w:r>
      <w:proofErr w:type="spellEnd"/>
      <w:r>
        <w:t xml:space="preserve"> for detailed information on the history of the leach and </w:t>
      </w:r>
      <w:proofErr w:type="spellStart"/>
      <w:r>
        <w:t>and</w:t>
      </w:r>
      <w:proofErr w:type="spellEnd"/>
      <w:r>
        <w:t xml:space="preserve"> CRD strategic plan see </w:t>
      </w:r>
      <w:proofErr w:type="gramStart"/>
      <w:r>
        <w:t>…..</w:t>
      </w:r>
      <w:proofErr w:type="gramEnd"/>
    </w:p>
  </w:comment>
  <w:comment w:id="15" w:author="Floyd, William FLNR:EX" w:date="2019-12-05T10:36:00Z" w:initials="FWF">
    <w:p w14:paraId="4E291827" w14:textId="7B602EB2" w:rsidR="00456918" w:rsidRDefault="00456918">
      <w:pPr>
        <w:pStyle w:val="CommentText"/>
      </w:pPr>
      <w:r>
        <w:rPr>
          <w:rStyle w:val="CommentReference"/>
        </w:rPr>
        <w:annotationRef/>
      </w:r>
      <w:r>
        <w:t xml:space="preserve">This type of formatting isn’t </w:t>
      </w:r>
      <w:proofErr w:type="gramStart"/>
      <w:r>
        <w:t>really appropriate</w:t>
      </w:r>
      <w:proofErr w:type="gramEnd"/>
      <w:r>
        <w:t xml:space="preserve"> for a thesis.</w:t>
      </w:r>
    </w:p>
  </w:comment>
  <w:comment w:id="18" w:author="Floyd, William FLNR:EX" w:date="2019-12-04T15:54:00Z" w:initials="FWF">
    <w:p w14:paraId="01811914" w14:textId="77777777" w:rsidR="00787B41" w:rsidRDefault="00787B41">
      <w:pPr>
        <w:pStyle w:val="CommentText"/>
      </w:pPr>
      <w:r>
        <w:rPr>
          <w:rStyle w:val="CommentReference"/>
        </w:rPr>
        <w:annotationRef/>
      </w:r>
      <w:r>
        <w:t xml:space="preserve">This would go in the methods section under </w:t>
      </w:r>
    </w:p>
    <w:p w14:paraId="47AA729D" w14:textId="5A2611AE" w:rsidR="00787B41" w:rsidRDefault="00787B41">
      <w:pPr>
        <w:pStyle w:val="CommentText"/>
      </w:pPr>
      <w:r>
        <w:t>study area.</w:t>
      </w:r>
    </w:p>
  </w:comment>
  <w:comment w:id="19" w:author="Floyd, William FLNR:EX" w:date="2019-12-04T15:55:00Z" w:initials="FWF">
    <w:p w14:paraId="50ABD813" w14:textId="0E8530D8" w:rsidR="00787B41" w:rsidRDefault="00787B41">
      <w:pPr>
        <w:pStyle w:val="CommentText"/>
      </w:pPr>
      <w:r>
        <w:rPr>
          <w:rStyle w:val="CommentReference"/>
        </w:rPr>
        <w:annotationRef/>
      </w:r>
      <w:r>
        <w:t xml:space="preserve">Genus and species for all of these. Need to describe </w:t>
      </w:r>
      <w:proofErr w:type="spellStart"/>
      <w:r>
        <w:t>Biogeo</w:t>
      </w:r>
      <w:proofErr w:type="spellEnd"/>
      <w:r>
        <w:t xml:space="preserve"> climatic zones</w:t>
      </w:r>
      <w:r w:rsidR="00456918">
        <w:t xml:space="preserve"> as well, possibl</w:t>
      </w:r>
      <w:r w:rsidR="00A3214E">
        <w:t>y</w:t>
      </w:r>
      <w:r w:rsidR="00456918">
        <w:t xml:space="preserve"> summarized by variant.</w:t>
      </w:r>
    </w:p>
  </w:comment>
  <w:comment w:id="20" w:author="Floyd, William FLNR:EX" w:date="2019-12-05T12:53:00Z" w:initials="FWF">
    <w:p w14:paraId="26AF791B" w14:textId="2BCA91FE" w:rsidR="00A3214E" w:rsidRDefault="00A3214E">
      <w:pPr>
        <w:pStyle w:val="CommentText"/>
      </w:pPr>
      <w:r>
        <w:rPr>
          <w:rStyle w:val="CommentReference"/>
        </w:rPr>
        <w:annotationRef/>
      </w:r>
      <w:r>
        <w:t>I really don’t like the term flashy, just describe it as the watershed responds rapidly to rain.  And in general peak flows occur in the fall and winter associated with pacific frontal storms, with the highest flows generated from Atmospheric rivers (and use a general reference for this)</w:t>
      </w:r>
    </w:p>
  </w:comment>
  <w:comment w:id="21" w:author="Floyd, William FLNR:EX" w:date="2019-12-05T12:51:00Z" w:initials="FWF">
    <w:p w14:paraId="2B22FA3F" w14:textId="511EA5D5" w:rsidR="00A3214E" w:rsidRDefault="00A3214E">
      <w:pPr>
        <w:pStyle w:val="CommentText"/>
      </w:pPr>
      <w:r>
        <w:rPr>
          <w:rStyle w:val="CommentReference"/>
        </w:rPr>
        <w:annotationRef/>
      </w:r>
      <w:r>
        <w:t>Good statement for your intro.</w:t>
      </w:r>
    </w:p>
  </w:comment>
  <w:comment w:id="22" w:author="Floyd, William FLNR:EX" w:date="2019-12-05T12:50:00Z" w:initials="FWF">
    <w:p w14:paraId="0C3DB423" w14:textId="058A7123" w:rsidR="00A3214E" w:rsidRDefault="00A3214E">
      <w:pPr>
        <w:pStyle w:val="CommentText"/>
      </w:pPr>
      <w:r>
        <w:rPr>
          <w:rStyle w:val="CommentReference"/>
        </w:rPr>
        <w:annotationRef/>
      </w:r>
      <w:r>
        <w:t>You need to reference this.</w:t>
      </w:r>
    </w:p>
  </w:comment>
  <w:comment w:id="25" w:author="Floyd, William FLNR:EX" w:date="2019-12-04T16:26:00Z" w:initials="FWF">
    <w:p w14:paraId="4291DDBD" w14:textId="154F77A5" w:rsidR="001B2F92" w:rsidRDefault="001B2F92">
      <w:pPr>
        <w:pStyle w:val="CommentText"/>
      </w:pPr>
      <w:r>
        <w:rPr>
          <w:rStyle w:val="CommentReference"/>
        </w:rPr>
        <w:annotationRef/>
      </w:r>
      <w:r>
        <w:t>These can simply be listed.  You need to write an introduction, based on a literature review, that provide</w:t>
      </w:r>
      <w:r w:rsidR="00A3214E">
        <w:t>s</w:t>
      </w:r>
      <w:r>
        <w:t xml:space="preserve"> an argument as to why this research is needed and the focus needs to be mostly on the scientific needs and how these gaps in knowledge affect our ability to treat water. You then provide an operational context such as the fact that additional water supply areas will be required as populations grow and it is imperative that source water protection is understood to ensure water treatment facilities can be designed properly and land management can also be used to maintain water quality.   Once that argument has been made, you can then briefly introduce</w:t>
      </w:r>
      <w:r w:rsidR="008108F3">
        <w:t xml:space="preserve"> the CRD watersheds and the leach </w:t>
      </w:r>
      <w:proofErr w:type="gramStart"/>
      <w:r w:rsidR="008108F3">
        <w:t>in particular as</w:t>
      </w:r>
      <w:proofErr w:type="gramEnd"/>
      <w:r w:rsidR="008108F3">
        <w:t xml:space="preserve"> the location where you will be characterizing water quality and why this work will contribute to the source water</w:t>
      </w:r>
      <w:r w:rsidR="00456918">
        <w:t xml:space="preserve"> science</w:t>
      </w:r>
      <w:r w:rsidR="008108F3">
        <w:t xml:space="preserve"> field.</w:t>
      </w:r>
      <w:r w:rsidR="00456918">
        <w:t xml:space="preserve">  You also need to link this to water treatment and why it’s important to know this type of info.  You are measuring DOC but from this outline I have no idea why.</w:t>
      </w:r>
    </w:p>
    <w:p w14:paraId="6FCD8454" w14:textId="77777777" w:rsidR="008108F3" w:rsidRDefault="008108F3">
      <w:pPr>
        <w:pStyle w:val="CommentText"/>
      </w:pPr>
    </w:p>
    <w:p w14:paraId="104942FE" w14:textId="2B31AF85" w:rsidR="008108F3" w:rsidRDefault="008108F3">
      <w:pPr>
        <w:pStyle w:val="CommentText"/>
      </w:pPr>
      <w:r>
        <w:t>After this you can list the objective of the project.</w:t>
      </w:r>
    </w:p>
  </w:comment>
  <w:comment w:id="26" w:author="Floyd, William FLNR:EX" w:date="2019-12-04T16:03:00Z" w:initials="FWF">
    <w:p w14:paraId="6E3E4506" w14:textId="3E96A654" w:rsidR="00787B41" w:rsidRDefault="00787B41">
      <w:pPr>
        <w:pStyle w:val="CommentText"/>
      </w:pPr>
      <w:r>
        <w:rPr>
          <w:rStyle w:val="CommentReference"/>
        </w:rPr>
        <w:annotationRef/>
      </w:r>
      <w:r>
        <w:t>These are methods</w:t>
      </w:r>
    </w:p>
  </w:comment>
  <w:comment w:id="27" w:author="Floyd, William FLNR:EX" w:date="2019-12-04T16:01:00Z" w:initials="FWF">
    <w:p w14:paraId="34020547" w14:textId="65034B30" w:rsidR="00787B41" w:rsidRDefault="00787B41">
      <w:pPr>
        <w:pStyle w:val="CommentText"/>
      </w:pPr>
      <w:r>
        <w:rPr>
          <w:rStyle w:val="CommentReference"/>
        </w:rPr>
        <w:annotationRef/>
      </w:r>
      <w:r>
        <w:t>Where are you with this?</w:t>
      </w:r>
    </w:p>
  </w:comment>
  <w:comment w:id="30" w:author="Floyd, William FLNR:EX" w:date="2019-12-04T16:25:00Z" w:initials="FWF">
    <w:p w14:paraId="21B74658" w14:textId="5DDB321D" w:rsidR="001B2F92" w:rsidRDefault="001B2F92">
      <w:pPr>
        <w:pStyle w:val="CommentText"/>
      </w:pPr>
      <w:r>
        <w:rPr>
          <w:rStyle w:val="CommentReference"/>
        </w:rPr>
        <w:annotationRef/>
      </w:r>
      <w:r>
        <w:t xml:space="preserve">Not sure this figure is </w:t>
      </w:r>
      <w:proofErr w:type="gramStart"/>
      <w:r>
        <w:t>really rel</w:t>
      </w:r>
      <w:r w:rsidR="00CB1E8A">
        <w:t>e</w:t>
      </w:r>
      <w:r>
        <w:t>v</w:t>
      </w:r>
      <w:r w:rsidR="00CB1E8A">
        <w:t>a</w:t>
      </w:r>
      <w:r>
        <w:t>nt</w:t>
      </w:r>
      <w:proofErr w:type="gramEnd"/>
    </w:p>
  </w:comment>
  <w:comment w:id="33" w:author="Floyd, William FLNR:EX" w:date="2019-12-04T16:22:00Z" w:initials="FWF">
    <w:p w14:paraId="3C30AE09" w14:textId="3D1E78B3" w:rsidR="001B2F92" w:rsidRDefault="001B2F92">
      <w:pPr>
        <w:pStyle w:val="CommentText"/>
      </w:pPr>
      <w:r>
        <w:rPr>
          <w:rStyle w:val="CommentReference"/>
        </w:rPr>
        <w:annotationRef/>
      </w:r>
      <w:r>
        <w:t xml:space="preserve"> </w:t>
      </w:r>
      <w:r w:rsidR="00456918">
        <w:t>Y</w:t>
      </w:r>
      <w:r>
        <w:t>ou can include much of the information</w:t>
      </w:r>
      <w:r w:rsidR="00456918">
        <w:t xml:space="preserve"> under the heading</w:t>
      </w:r>
      <w:r w:rsidR="00744C79">
        <w:t>s</w:t>
      </w:r>
      <w:r w:rsidR="00456918">
        <w:t xml:space="preserve"> below </w:t>
      </w:r>
      <w:r>
        <w:t>in your table.  Include elevation range of watershed and include metric like percent forest vs percent wetland, break into different types</w:t>
      </w:r>
      <w:r w:rsidR="00744C79">
        <w:t>, forest age distribution etc</w:t>
      </w:r>
      <w:r>
        <w:t xml:space="preserve">.  Also include parent material and any other relevant information.  Also include </w:t>
      </w:r>
      <w:proofErr w:type="spellStart"/>
      <w:r>
        <w:t>lat</w:t>
      </w:r>
      <w:proofErr w:type="spellEnd"/>
      <w:r>
        <w:t xml:space="preserve"> – log of the site</w:t>
      </w:r>
      <w:r w:rsidR="00744C79">
        <w:t xml:space="preserve">.  The detailed descriptions don’t really belong here – the info is </w:t>
      </w:r>
      <w:proofErr w:type="gramStart"/>
      <w:r w:rsidR="00744C79">
        <w:t>important, but</w:t>
      </w:r>
      <w:proofErr w:type="gramEnd"/>
      <w:r w:rsidR="00744C79">
        <w:t xml:space="preserve"> is better put in an appendix.  Simply pick a consistent set of characteristics, list in a table and boil this down to a 2 or 3 paragraph description. Describe why these sites were selected</w:t>
      </w:r>
      <w:r w:rsidR="00B43174">
        <w:t xml:space="preserve"> and general limitations (access </w:t>
      </w:r>
      <w:proofErr w:type="spellStart"/>
      <w:r w:rsidR="00B43174">
        <w:t>etc</w:t>
      </w:r>
      <w:proofErr w:type="spellEnd"/>
      <w:r w:rsidR="00B43174">
        <w:t>).</w:t>
      </w:r>
    </w:p>
  </w:comment>
  <w:comment w:id="35" w:author="Floyd, William FLNR:EX" w:date="2019-12-05T10:45:00Z" w:initials="FWF">
    <w:p w14:paraId="1ADB84FF" w14:textId="07A4466C" w:rsidR="00744C79" w:rsidRDefault="00744C79">
      <w:pPr>
        <w:pStyle w:val="CommentText"/>
      </w:pPr>
      <w:r>
        <w:rPr>
          <w:rStyle w:val="CommentReference"/>
        </w:rPr>
        <w:annotationRef/>
      </w:r>
      <w:r>
        <w:t>How do you know this?</w:t>
      </w:r>
    </w:p>
  </w:comment>
  <w:comment w:id="36" w:author="Floyd, William FLNR:EX" w:date="2019-12-05T10:46:00Z" w:initials="FWF">
    <w:p w14:paraId="442E4C11" w14:textId="3145D12D" w:rsidR="00744C79" w:rsidRDefault="00744C79">
      <w:pPr>
        <w:pStyle w:val="CommentText"/>
      </w:pPr>
      <w:r>
        <w:rPr>
          <w:rStyle w:val="CommentReference"/>
        </w:rPr>
        <w:annotationRef/>
      </w:r>
      <w:r>
        <w:t xml:space="preserve">Not sure if this entire paragraph is relevant, especially in this location.  Could include this in discussion if you </w:t>
      </w:r>
      <w:proofErr w:type="gramStart"/>
      <w:r>
        <w:t>actually see</w:t>
      </w:r>
      <w:proofErr w:type="gramEnd"/>
      <w:r>
        <w:t xml:space="preserve"> a difference in iron levels</w:t>
      </w:r>
    </w:p>
  </w:comment>
  <w:comment w:id="46" w:author="Floyd, William FLNR:EX" w:date="2019-12-05T10:55:00Z" w:initials="FWF">
    <w:p w14:paraId="158680CA" w14:textId="07330ECD" w:rsidR="00B43174" w:rsidRDefault="00B43174">
      <w:pPr>
        <w:pStyle w:val="CommentText"/>
      </w:pPr>
      <w:r>
        <w:rPr>
          <w:rStyle w:val="CommentReference"/>
        </w:rPr>
        <w:annotationRef/>
      </w:r>
      <w:r>
        <w:t xml:space="preserve">This should be just methods, then have a section describing the study area (the table above), the greater watershed, climate, rain </w:t>
      </w:r>
      <w:proofErr w:type="spellStart"/>
      <w:r>
        <w:t>etc</w:t>
      </w:r>
      <w:proofErr w:type="spellEnd"/>
      <w:r>
        <w:t xml:space="preserve"> – make a couple graphs if you have </w:t>
      </w:r>
      <w:proofErr w:type="spellStart"/>
      <w:r>
        <w:t>Wx</w:t>
      </w:r>
      <w:proofErr w:type="spellEnd"/>
      <w:r>
        <w:t xml:space="preserve"> </w:t>
      </w:r>
      <w:proofErr w:type="gramStart"/>
      <w:r>
        <w:t>data, or</w:t>
      </w:r>
      <w:proofErr w:type="gramEnd"/>
      <w:r>
        <w:t xml:space="preserve"> use </w:t>
      </w:r>
      <w:proofErr w:type="spellStart"/>
      <w:r>
        <w:t>ClimateNA</w:t>
      </w:r>
      <w:proofErr w:type="spellEnd"/>
      <w:r>
        <w:t xml:space="preserve"> data.</w:t>
      </w:r>
    </w:p>
  </w:comment>
  <w:comment w:id="51" w:author="Floyd, William FLNR:EX" w:date="2019-12-05T10:57:00Z" w:initials="FWF">
    <w:p w14:paraId="4CCB7D61" w14:textId="7C64745D" w:rsidR="00B43174" w:rsidRDefault="00B43174">
      <w:pPr>
        <w:pStyle w:val="CommentText"/>
      </w:pPr>
      <w:r>
        <w:rPr>
          <w:rStyle w:val="CommentReference"/>
        </w:rPr>
        <w:annotationRef/>
      </w:r>
      <w:r>
        <w:t>Theory of what?</w:t>
      </w:r>
    </w:p>
  </w:comment>
  <w:comment w:id="54" w:author="Floyd, William FLNR:EX" w:date="2019-12-05T13:03:00Z" w:initials="FWF">
    <w:p w14:paraId="130CBCA7" w14:textId="68E8A687" w:rsidR="00CB1E8A" w:rsidRDefault="00CB1E8A">
      <w:pPr>
        <w:pStyle w:val="CommentText"/>
      </w:pPr>
      <w:r>
        <w:rPr>
          <w:rStyle w:val="CommentReference"/>
        </w:rPr>
        <w:annotationRef/>
      </w:r>
      <w:proofErr w:type="spellStart"/>
      <w:r>
        <w:t>Whne</w:t>
      </w:r>
      <w:proofErr w:type="spellEnd"/>
      <w:r>
        <w:t xml:space="preserve"> were these installed?</w:t>
      </w:r>
    </w:p>
  </w:comment>
  <w:comment w:id="55" w:author="Floyd, William FLNR:EX" w:date="2019-12-05T10:57:00Z" w:initials="FWF">
    <w:p w14:paraId="34D10A66" w14:textId="2B002E4F" w:rsidR="00B43174" w:rsidRDefault="00B43174">
      <w:pPr>
        <w:pStyle w:val="CommentText"/>
      </w:pPr>
      <w:r>
        <w:rPr>
          <w:rStyle w:val="CommentReference"/>
        </w:rPr>
        <w:annotationRef/>
      </w:r>
      <w:r>
        <w:t>metric</w:t>
      </w:r>
    </w:p>
  </w:comment>
  <w:comment w:id="56" w:author="Floyd, William FLNR:EX" w:date="2019-12-05T10:58:00Z" w:initials="FWF">
    <w:p w14:paraId="02BDB5E8" w14:textId="49DBDF27" w:rsidR="00B43174" w:rsidRDefault="00B43174">
      <w:pPr>
        <w:pStyle w:val="CommentText"/>
      </w:pPr>
      <w:r>
        <w:rPr>
          <w:rStyle w:val="CommentReference"/>
        </w:rPr>
        <w:annotationRef/>
      </w:r>
      <w:r>
        <w:t>show an example figure</w:t>
      </w:r>
      <w:r w:rsidR="00CB1E8A">
        <w:t xml:space="preserve"> of a site</w:t>
      </w:r>
      <w:r>
        <w:t>.</w:t>
      </w:r>
    </w:p>
  </w:comment>
  <w:comment w:id="57" w:author="Floyd, William FLNR:EX" w:date="2019-12-05T10:57:00Z" w:initials="FWF">
    <w:p w14:paraId="40FD5528" w14:textId="1D6C6B5C" w:rsidR="00B43174" w:rsidRDefault="00B43174">
      <w:pPr>
        <w:pStyle w:val="CommentText"/>
      </w:pPr>
      <w:r>
        <w:rPr>
          <w:rStyle w:val="CommentReference"/>
        </w:rPr>
        <w:annotationRef/>
      </w:r>
      <w:r>
        <w:t>reference as you would a paper.</w:t>
      </w:r>
    </w:p>
  </w:comment>
  <w:comment w:id="58" w:author="Floyd, William FLNR:EX" w:date="2019-12-05T10:58:00Z" w:initials="FWF">
    <w:p w14:paraId="635F7B84" w14:textId="278DB74C" w:rsidR="00B43174" w:rsidRDefault="00B43174">
      <w:pPr>
        <w:pStyle w:val="CommentText"/>
      </w:pPr>
      <w:r>
        <w:rPr>
          <w:rStyle w:val="CommentReference"/>
        </w:rPr>
        <w:annotationRef/>
      </w:r>
      <w:r>
        <w:t>Reference a figure.</w:t>
      </w:r>
    </w:p>
  </w:comment>
  <w:comment w:id="61" w:author="Floyd, William FLNR:EX" w:date="2019-12-05T11:00:00Z" w:initials="FWF">
    <w:p w14:paraId="7F24F754" w14:textId="00CAEDBF" w:rsidR="00B43174" w:rsidRDefault="00B43174">
      <w:pPr>
        <w:pStyle w:val="CommentText"/>
      </w:pPr>
      <w:r>
        <w:rPr>
          <w:rStyle w:val="CommentReference"/>
        </w:rPr>
        <w:annotationRef/>
      </w:r>
      <w:r>
        <w:t>This can be reduced.  You don’t need to really say what is does wrong, just say that it only samples the rising limb and then describe what you have done to get the falling limb.  And then say that air temperature was monitored at each site to identify conditions that may have affected the water chemistry before they were collected. In addition, water samples were tested in the lab under varying temperature conditions to determine how it may have affected the water samples.</w:t>
      </w:r>
    </w:p>
  </w:comment>
  <w:comment w:id="64" w:author="Floyd, William FLNR:EX" w:date="2019-12-05T11:04:00Z" w:initials="FWF">
    <w:p w14:paraId="040F6E57" w14:textId="40497B29" w:rsidR="00B43174" w:rsidRDefault="00B43174">
      <w:pPr>
        <w:pStyle w:val="CommentText"/>
      </w:pPr>
      <w:r>
        <w:rPr>
          <w:rStyle w:val="CommentReference"/>
        </w:rPr>
        <w:annotationRef/>
      </w:r>
      <w:r w:rsidR="00B96B1F">
        <w:t>You can reduce this and combine with other sections.  IE synoptic sampling occurred every two weeks at all locations.  Rack samples were also collected if present</w:t>
      </w:r>
      <w:r w:rsidR="00CB1E8A">
        <w:t>,</w:t>
      </w:r>
      <w:r w:rsidR="00B96B1F">
        <w:t xml:space="preserve"> and depth of sample was adjusted based on the upcoming forecast.  All efforts were made to collect the samples right after a storm, but when this did not occur, air temperature data was used to assess the potential of microbial activity impacting the water </w:t>
      </w:r>
      <w:proofErr w:type="spellStart"/>
      <w:r w:rsidR="00B96B1F">
        <w:t>chemisty</w:t>
      </w:r>
      <w:proofErr w:type="spellEnd"/>
      <w:r w:rsidR="00B96B1F">
        <w:t>. You also need to describe how bottles were handled once collected up until analysis.</w:t>
      </w:r>
    </w:p>
  </w:comment>
  <w:comment w:id="69" w:author="Floyd, William FLNR:EX" w:date="2019-12-05T11:10:00Z" w:initials="FWF">
    <w:p w14:paraId="738E5992" w14:textId="5E069FDF" w:rsidR="00B96B1F" w:rsidRDefault="00B96B1F">
      <w:pPr>
        <w:pStyle w:val="CommentText"/>
      </w:pPr>
      <w:r>
        <w:rPr>
          <w:rStyle w:val="CommentReference"/>
        </w:rPr>
        <w:annotationRef/>
      </w:r>
      <w:r>
        <w:t xml:space="preserve">Can very simply describe this, no need to have individual headings </w:t>
      </w:r>
      <w:proofErr w:type="spellStart"/>
      <w:r>
        <w:t>ie</w:t>
      </w:r>
      <w:proofErr w:type="spellEnd"/>
      <w:r>
        <w:t xml:space="preserve"> </w:t>
      </w:r>
      <w:proofErr w:type="gramStart"/>
      <w:r>
        <w:t>The</w:t>
      </w:r>
      <w:proofErr w:type="gramEnd"/>
      <w:r>
        <w:t xml:space="preserve"> bottles were tested in the lab using die tracing to ensure mixing did not occur after they were filled</w:t>
      </w:r>
      <w:r w:rsidR="00637DA2">
        <w:t>.  Since rack samples are a proven design, you don’t need to really go into to</w:t>
      </w:r>
      <w:r w:rsidR="00CB1E8A">
        <w:t>o</w:t>
      </w:r>
      <w:r w:rsidR="00637DA2">
        <w:t xml:space="preserve"> much detail.  You can also describe how to you flag samples that are a combo of two events.</w:t>
      </w:r>
    </w:p>
  </w:comment>
  <w:comment w:id="75" w:author="Floyd, William FLNR:EX" w:date="2019-12-05T11:18:00Z" w:initials="FWF">
    <w:p w14:paraId="4837F6E8" w14:textId="684FE31A" w:rsidR="00637DA2" w:rsidRDefault="00637DA2">
      <w:pPr>
        <w:pStyle w:val="CommentText"/>
      </w:pPr>
      <w:r>
        <w:rPr>
          <w:rStyle w:val="CommentReference"/>
        </w:rPr>
        <w:annotationRef/>
      </w:r>
      <w:r>
        <w:t>If you get this to wor</w:t>
      </w:r>
      <w:r w:rsidR="00CB1E8A">
        <w:t xml:space="preserve">k, </w:t>
      </w:r>
      <w:r>
        <w:t xml:space="preserve">then it would probably warrant its own chapter and in that </w:t>
      </w:r>
      <w:proofErr w:type="gramStart"/>
      <w:r>
        <w:t>case</w:t>
      </w:r>
      <w:proofErr w:type="gramEnd"/>
      <w:r>
        <w:t xml:space="preserve"> you can get quite detailed.</w:t>
      </w:r>
    </w:p>
  </w:comment>
  <w:comment w:id="92" w:author="Floyd, William FLNR:EX" w:date="2019-12-05T11:20:00Z" w:initials="FWF">
    <w:p w14:paraId="07B62554" w14:textId="5CBDA431" w:rsidR="00637DA2" w:rsidRDefault="00637DA2">
      <w:pPr>
        <w:pStyle w:val="CommentText"/>
      </w:pPr>
      <w:r>
        <w:rPr>
          <w:rStyle w:val="CommentReference"/>
        </w:rPr>
        <w:annotationRef/>
      </w:r>
      <w:r>
        <w:t>This again can just be a simple paragraph, these are know</w:t>
      </w:r>
      <w:r w:rsidR="00CB1E8A">
        <w:t>n</w:t>
      </w:r>
      <w:r>
        <w:t xml:space="preserve"> methods.  </w:t>
      </w:r>
      <w:proofErr w:type="gramStart"/>
      <w:r>
        <w:t>Also</w:t>
      </w:r>
      <w:proofErr w:type="gramEnd"/>
      <w:r>
        <w:t xml:space="preserve"> it is key in here to describe why you are collecting th</w:t>
      </w:r>
      <w:r w:rsidR="00CB1E8A">
        <w:t>ese data</w:t>
      </w:r>
      <w:r>
        <w:t xml:space="preserve"> and how you plan to use it.</w:t>
      </w:r>
    </w:p>
  </w:comment>
  <w:comment w:id="115" w:author="Floyd, William FLNR:EX" w:date="2019-12-05T13:08:00Z" w:initials="FWF">
    <w:p w14:paraId="17E32367" w14:textId="4EBAF27E" w:rsidR="00276C28" w:rsidRDefault="00276C28">
      <w:pPr>
        <w:pStyle w:val="CommentText"/>
      </w:pPr>
      <w:r>
        <w:rPr>
          <w:rStyle w:val="CommentReference"/>
        </w:rPr>
        <w:annotationRef/>
      </w:r>
      <w:r>
        <w:t xml:space="preserve">Use these data or some other climate data (Maybe PCIC data) to put your study into context of the climate record </w:t>
      </w:r>
      <w:proofErr w:type="spellStart"/>
      <w:r>
        <w:t>ie</w:t>
      </w:r>
      <w:proofErr w:type="spellEnd"/>
      <w:r>
        <w:t xml:space="preserve"> wetter or drier than normal?  Warmer or colder than normal?  This would go in results, basically the first thing you present.</w:t>
      </w:r>
    </w:p>
  </w:comment>
  <w:comment w:id="116" w:author="Floyd, William FLNR:EX" w:date="2019-12-05T11:21:00Z" w:initials="FWF">
    <w:p w14:paraId="7C623D9B" w14:textId="69DDC1BE" w:rsidR="00637DA2" w:rsidRDefault="00637DA2">
      <w:pPr>
        <w:pStyle w:val="CommentText"/>
      </w:pPr>
      <w:r>
        <w:rPr>
          <w:rStyle w:val="CommentReference"/>
        </w:rPr>
        <w:annotationRef/>
      </w:r>
      <w:r>
        <w:t xml:space="preserve">You need to clearly state how you are going to use these data and what statistical methods you are going to use.  How are you going to differentiate sites?  Are you going to compare months or seasons or discrete dates?  Are you going to examine </w:t>
      </w:r>
      <w:proofErr w:type="spellStart"/>
      <w:r>
        <w:t>h</w:t>
      </w:r>
      <w:r w:rsidR="00BA3098">
        <w:t>y</w:t>
      </w:r>
      <w:r>
        <w:t>stersis</w:t>
      </w:r>
      <w:proofErr w:type="spellEnd"/>
      <w:r>
        <w:t xml:space="preserve">?  How does any of this related to treatability?  </w:t>
      </w:r>
      <w:r w:rsidR="00BA3098">
        <w:t xml:space="preserve">How are you going to relate the WQ data to </w:t>
      </w:r>
      <w:proofErr w:type="spellStart"/>
      <w:r w:rsidR="00BA3098">
        <w:t>landuse</w:t>
      </w:r>
      <w:proofErr w:type="spellEnd"/>
      <w:r w:rsidR="00BA3098">
        <w:t>/forest cover, other watershed metrics?</w:t>
      </w:r>
    </w:p>
  </w:comment>
  <w:comment w:id="143" w:author="Floyd, William FLNR:EX" w:date="2019-12-05T13:10:00Z" w:initials="FWF">
    <w:p w14:paraId="74F5A682" w14:textId="18731ABC" w:rsidR="00276C28" w:rsidRDefault="00276C28">
      <w:pPr>
        <w:pStyle w:val="CommentText"/>
      </w:pPr>
      <w:r>
        <w:rPr>
          <w:rStyle w:val="CommentReference"/>
        </w:rPr>
        <w:annotationRef/>
      </w:r>
      <w:r>
        <w:t xml:space="preserve">Not required for your thesis, </w:t>
      </w:r>
      <w:proofErr w:type="gramStart"/>
      <w:r>
        <w:t>really only</w:t>
      </w:r>
      <w:proofErr w:type="gramEnd"/>
      <w:r>
        <w:t xml:space="preserve"> need to reference </w:t>
      </w:r>
      <w:proofErr w:type="spellStart"/>
      <w:r>
        <w:t>forWater</w:t>
      </w:r>
      <w:proofErr w:type="spellEnd"/>
      <w:r>
        <w:t xml:space="preserve"> in your acknowledgements as a program and NSERC grant as the funder.</w:t>
      </w:r>
    </w:p>
  </w:comment>
  <w:comment w:id="146" w:author="Floyd, William FLNR:EX" w:date="2019-12-04T15:58:00Z" w:initials="FWF">
    <w:p w14:paraId="6A9B87ED" w14:textId="040AF913" w:rsidR="00787B41" w:rsidRDefault="00787B41">
      <w:pPr>
        <w:pStyle w:val="CommentText"/>
      </w:pPr>
      <w:r>
        <w:rPr>
          <w:rStyle w:val="CommentReference"/>
        </w:rPr>
        <w:annotationRef/>
      </w:r>
      <w:r>
        <w:t xml:space="preserve">Please fill out this section ASAP – I assume you have a list of references in </w:t>
      </w:r>
      <w:proofErr w:type="spellStart"/>
      <w:r>
        <w:t>Mendaley</w:t>
      </w:r>
      <w:proofErr w:type="spellEnd"/>
      <w:r>
        <w:t xml:space="preserve"> or some other program.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79A2A" w15:done="0"/>
  <w15:commentEx w15:paraId="53CAE923" w15:done="0"/>
  <w15:commentEx w15:paraId="183C583A" w15:done="0"/>
  <w15:commentEx w15:paraId="5E7490C4" w15:done="0"/>
  <w15:commentEx w15:paraId="106FE235" w15:done="0"/>
  <w15:commentEx w15:paraId="7693D269" w15:done="0"/>
  <w15:commentEx w15:paraId="4E291827" w15:done="0"/>
  <w15:commentEx w15:paraId="47AA729D" w15:done="0"/>
  <w15:commentEx w15:paraId="50ABD813" w15:done="0"/>
  <w15:commentEx w15:paraId="26AF791B" w15:done="0"/>
  <w15:commentEx w15:paraId="2B22FA3F" w15:done="0"/>
  <w15:commentEx w15:paraId="0C3DB423" w15:done="0"/>
  <w15:commentEx w15:paraId="104942FE" w15:done="0"/>
  <w15:commentEx w15:paraId="6E3E4506" w15:done="0"/>
  <w15:commentEx w15:paraId="34020547" w15:done="0"/>
  <w15:commentEx w15:paraId="21B74658" w15:done="0"/>
  <w15:commentEx w15:paraId="3C30AE09" w15:done="0"/>
  <w15:commentEx w15:paraId="1ADB84FF" w15:done="0"/>
  <w15:commentEx w15:paraId="442E4C11" w15:done="0"/>
  <w15:commentEx w15:paraId="158680CA" w15:done="0"/>
  <w15:commentEx w15:paraId="4CCB7D61" w15:done="0"/>
  <w15:commentEx w15:paraId="130CBCA7" w15:done="0"/>
  <w15:commentEx w15:paraId="34D10A66" w15:done="0"/>
  <w15:commentEx w15:paraId="02BDB5E8" w15:done="0"/>
  <w15:commentEx w15:paraId="40FD5528" w15:done="0"/>
  <w15:commentEx w15:paraId="635F7B84" w15:done="0"/>
  <w15:commentEx w15:paraId="7F24F754" w15:done="0"/>
  <w15:commentEx w15:paraId="040F6E57" w15:done="0"/>
  <w15:commentEx w15:paraId="738E5992" w15:done="0"/>
  <w15:commentEx w15:paraId="4837F6E8" w15:done="0"/>
  <w15:commentEx w15:paraId="07B62554" w15:done="0"/>
  <w15:commentEx w15:paraId="17E32367" w15:done="0"/>
  <w15:commentEx w15:paraId="7C623D9B" w15:done="0"/>
  <w15:commentEx w15:paraId="74F5A682" w15:done="0"/>
  <w15:commentEx w15:paraId="6A9B87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79A2A" w16cid:durableId="2192528D"/>
  <w16cid:commentId w16cid:paraId="53CAE923" w16cid:durableId="2192535E"/>
  <w16cid:commentId w16cid:paraId="183C583A" w16cid:durableId="219253B7"/>
  <w16cid:commentId w16cid:paraId="5E7490C4" w16cid:durableId="21925432"/>
  <w16cid:commentId w16cid:paraId="106FE235" w16cid:durableId="21925488"/>
  <w16cid:commentId w16cid:paraId="7693D269" w16cid:durableId="21937AF8"/>
  <w16cid:commentId w16cid:paraId="4E291827" w16cid:durableId="21935C47"/>
  <w16cid:commentId w16cid:paraId="47AA729D" w16cid:durableId="21925529"/>
  <w16cid:commentId w16cid:paraId="50ABD813" w16cid:durableId="21925560"/>
  <w16cid:commentId w16cid:paraId="26AF791B" w16cid:durableId="21937C30"/>
  <w16cid:commentId w16cid:paraId="2B22FA3F" w16cid:durableId="21937BC4"/>
  <w16cid:commentId w16cid:paraId="0C3DB423" w16cid:durableId="21937B96"/>
  <w16cid:commentId w16cid:paraId="104942FE" w16cid:durableId="21925CB3"/>
  <w16cid:commentId w16cid:paraId="6E3E4506" w16cid:durableId="2192574B"/>
  <w16cid:commentId w16cid:paraId="34020547" w16cid:durableId="219256D1"/>
  <w16cid:commentId w16cid:paraId="21B74658" w16cid:durableId="21925C66"/>
  <w16cid:commentId w16cid:paraId="3C30AE09" w16cid:durableId="21925BBF"/>
  <w16cid:commentId w16cid:paraId="1ADB84FF" w16cid:durableId="21935E3F"/>
  <w16cid:commentId w16cid:paraId="442E4C11" w16cid:durableId="21935E6D"/>
  <w16cid:commentId w16cid:paraId="158680CA" w16cid:durableId="219360A1"/>
  <w16cid:commentId w16cid:paraId="4CCB7D61" w16cid:durableId="219360FE"/>
  <w16cid:commentId w16cid:paraId="130CBCA7" w16cid:durableId="21937E8D"/>
  <w16cid:commentId w16cid:paraId="34D10A66" w16cid:durableId="21936118"/>
  <w16cid:commentId w16cid:paraId="02BDB5E8" w16cid:durableId="2193616B"/>
  <w16cid:commentId w16cid:paraId="40FD5528" w16cid:durableId="21936131"/>
  <w16cid:commentId w16cid:paraId="635F7B84" w16cid:durableId="21936146"/>
  <w16cid:commentId w16cid:paraId="7F24F754" w16cid:durableId="219361CF"/>
  <w16cid:commentId w16cid:paraId="040F6E57" w16cid:durableId="219362A2"/>
  <w16cid:commentId w16cid:paraId="738E5992" w16cid:durableId="21936426"/>
  <w16cid:commentId w16cid:paraId="4837F6E8" w16cid:durableId="219365F4"/>
  <w16cid:commentId w16cid:paraId="07B62554" w16cid:durableId="2193666A"/>
  <w16cid:commentId w16cid:paraId="17E32367" w16cid:durableId="21937FB0"/>
  <w16cid:commentId w16cid:paraId="7C623D9B" w16cid:durableId="219366BF"/>
  <w16cid:commentId w16cid:paraId="74F5A682" w16cid:durableId="21938028"/>
  <w16cid:commentId w16cid:paraId="6A9B87ED" w16cid:durableId="219256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9552A" w14:textId="77777777" w:rsidR="0098195D" w:rsidRDefault="0098195D">
      <w:pPr>
        <w:spacing w:line="240" w:lineRule="auto"/>
      </w:pPr>
      <w:r>
        <w:separator/>
      </w:r>
    </w:p>
  </w:endnote>
  <w:endnote w:type="continuationSeparator" w:id="0">
    <w:p w14:paraId="4DF77E70" w14:textId="77777777" w:rsidR="0098195D" w:rsidRDefault="009819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7A01CAA3" w14:textId="77777777" w:rsidR="00787B41" w:rsidRDefault="00787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C7C2DC" w14:textId="77777777" w:rsidR="00787B41" w:rsidRDefault="00787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88043" w14:textId="77777777" w:rsidR="0098195D" w:rsidRDefault="0098195D">
      <w:r>
        <w:separator/>
      </w:r>
    </w:p>
  </w:footnote>
  <w:footnote w:type="continuationSeparator" w:id="0">
    <w:p w14:paraId="1E3B2769" w14:textId="77777777" w:rsidR="0098195D" w:rsidRDefault="0098195D">
      <w:r>
        <w:continuationSeparator/>
      </w:r>
    </w:p>
  </w:footnote>
  <w:footnote w:id="1">
    <w:p w14:paraId="63F91043" w14:textId="77777777" w:rsidR="00787B41" w:rsidRDefault="00787B41" w:rsidP="0093289F">
      <w:r>
        <w:rPr>
          <w:rStyle w:val="FootnoteReference"/>
        </w:rPr>
        <w:footnoteRef/>
      </w:r>
      <w:r>
        <w:t xml:space="preserve"> </w:t>
      </w:r>
      <w:r w:rsidRPr="0093289F">
        <w:rPr>
          <w:sz w:val="22"/>
        </w:rPr>
        <w:t>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6F48A84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1F9E79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53AC31F9"/>
    <w:multiLevelType w:val="hybridMultilevel"/>
    <w:tmpl w:val="9A9A8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oyd, William FLNR:EX">
    <w15:presenceInfo w15:providerId="AD" w15:userId="S::William.Floyd@gov.bc.ca::c80b0b0a-1055-4206-b3c9-266b46e5a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8346F"/>
    <w:rsid w:val="001B2F92"/>
    <w:rsid w:val="001D65B6"/>
    <w:rsid w:val="001F1DB0"/>
    <w:rsid w:val="00227C22"/>
    <w:rsid w:val="00231EB6"/>
    <w:rsid w:val="00276C28"/>
    <w:rsid w:val="00341395"/>
    <w:rsid w:val="00456918"/>
    <w:rsid w:val="004E29B3"/>
    <w:rsid w:val="00590D07"/>
    <w:rsid w:val="005D721B"/>
    <w:rsid w:val="00622B32"/>
    <w:rsid w:val="00637259"/>
    <w:rsid w:val="00637DA2"/>
    <w:rsid w:val="00744C79"/>
    <w:rsid w:val="00784D58"/>
    <w:rsid w:val="007859F1"/>
    <w:rsid w:val="00787B41"/>
    <w:rsid w:val="008108F3"/>
    <w:rsid w:val="008D6863"/>
    <w:rsid w:val="008E7D8A"/>
    <w:rsid w:val="0093289F"/>
    <w:rsid w:val="0098195D"/>
    <w:rsid w:val="00984F36"/>
    <w:rsid w:val="00A3214E"/>
    <w:rsid w:val="00A627E9"/>
    <w:rsid w:val="00B43174"/>
    <w:rsid w:val="00B86B75"/>
    <w:rsid w:val="00B96B1F"/>
    <w:rsid w:val="00BA3098"/>
    <w:rsid w:val="00BC48D5"/>
    <w:rsid w:val="00BD1F3B"/>
    <w:rsid w:val="00C36279"/>
    <w:rsid w:val="00CB1E8A"/>
    <w:rsid w:val="00E13CA5"/>
    <w:rsid w:val="00E315A3"/>
    <w:rsid w:val="00E87BE9"/>
    <w:rsid w:val="00FF56E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C989B"/>
  <w15:docId w15:val="{8FE72734-D8D7-43CD-9B3D-16D13F61C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27DB"/>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before="240"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spacing w:before="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spacing w:before="240"/>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1F1DB0"/>
    <w:pPr>
      <w:ind w:left="720"/>
      <w:contextualSpacing/>
    </w:pPr>
  </w:style>
  <w:style w:type="paragraph" w:styleId="FootnoteText">
    <w:name w:val="footnote text"/>
    <w:basedOn w:val="Normal"/>
    <w:link w:val="FootnoteTextChar"/>
    <w:uiPriority w:val="99"/>
    <w:semiHidden/>
    <w:unhideWhenUsed/>
    <w:rsid w:val="0093289F"/>
    <w:pPr>
      <w:spacing w:line="240" w:lineRule="auto"/>
    </w:pPr>
    <w:rPr>
      <w:sz w:val="20"/>
      <w:szCs w:val="20"/>
    </w:rPr>
  </w:style>
  <w:style w:type="character" w:customStyle="1" w:styleId="FootnoteTextChar">
    <w:name w:val="Footnote Text Char"/>
    <w:basedOn w:val="DefaultParagraphFont"/>
    <w:link w:val="FootnoteText"/>
    <w:uiPriority w:val="99"/>
    <w:semiHidden/>
    <w:rsid w:val="0093289F"/>
    <w:rPr>
      <w:rFonts w:ascii="Ebrima" w:hAnsi="Ebrima"/>
      <w:sz w:val="20"/>
      <w:szCs w:val="20"/>
    </w:rPr>
  </w:style>
  <w:style w:type="character" w:styleId="FootnoteReference">
    <w:name w:val="footnote reference"/>
    <w:basedOn w:val="DefaultParagraphFont"/>
    <w:uiPriority w:val="99"/>
    <w:semiHidden/>
    <w:unhideWhenUsed/>
    <w:rsid w:val="0093289F"/>
    <w:rPr>
      <w:vertAlign w:val="superscript"/>
    </w:rPr>
  </w:style>
  <w:style w:type="character" w:styleId="CommentReference">
    <w:name w:val="annotation reference"/>
    <w:basedOn w:val="DefaultParagraphFont"/>
    <w:uiPriority w:val="99"/>
    <w:semiHidden/>
    <w:unhideWhenUsed/>
    <w:rsid w:val="0008346F"/>
    <w:rPr>
      <w:sz w:val="16"/>
      <w:szCs w:val="16"/>
    </w:rPr>
  </w:style>
  <w:style w:type="paragraph" w:styleId="CommentText">
    <w:name w:val="annotation text"/>
    <w:basedOn w:val="Normal"/>
    <w:link w:val="CommentTextChar"/>
    <w:uiPriority w:val="99"/>
    <w:semiHidden/>
    <w:unhideWhenUsed/>
    <w:rsid w:val="0008346F"/>
    <w:pPr>
      <w:spacing w:line="240" w:lineRule="auto"/>
    </w:pPr>
    <w:rPr>
      <w:sz w:val="20"/>
      <w:szCs w:val="20"/>
    </w:rPr>
  </w:style>
  <w:style w:type="character" w:customStyle="1" w:styleId="CommentTextChar">
    <w:name w:val="Comment Text Char"/>
    <w:basedOn w:val="DefaultParagraphFont"/>
    <w:link w:val="CommentText"/>
    <w:uiPriority w:val="99"/>
    <w:semiHidden/>
    <w:rsid w:val="0008346F"/>
    <w:rPr>
      <w:rFonts w:ascii="Ebrima" w:hAnsi="Ebrima"/>
      <w:sz w:val="20"/>
      <w:szCs w:val="20"/>
    </w:rPr>
  </w:style>
  <w:style w:type="paragraph" w:styleId="CommentSubject">
    <w:name w:val="annotation subject"/>
    <w:basedOn w:val="CommentText"/>
    <w:next w:val="CommentText"/>
    <w:link w:val="CommentSubjectChar"/>
    <w:uiPriority w:val="99"/>
    <w:semiHidden/>
    <w:unhideWhenUsed/>
    <w:rsid w:val="0008346F"/>
    <w:rPr>
      <w:b/>
      <w:bCs/>
    </w:rPr>
  </w:style>
  <w:style w:type="character" w:customStyle="1" w:styleId="CommentSubjectChar">
    <w:name w:val="Comment Subject Char"/>
    <w:basedOn w:val="CommentTextChar"/>
    <w:link w:val="CommentSubject"/>
    <w:uiPriority w:val="99"/>
    <w:semiHidden/>
    <w:rsid w:val="0008346F"/>
    <w:rPr>
      <w:rFonts w:ascii="Ebrima" w:hAnsi="Ebri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hyperlink" Target="https://doi.org/IWSS-297445977-507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emf"/><Relationship Id="rId28" Type="http://schemas.openxmlformats.org/officeDocument/2006/relationships/hyperlink" Target="https://www.crd.bc.ca/project/past-capital-projects-and-initiatives/water-supply-plan" TargetMode="External"/><Relationship Id="rId10" Type="http://schemas.microsoft.com/office/2016/09/relationships/commentsIds" Target="commentsIds.xml"/><Relationship Id="rId19" Type="http://schemas.openxmlformats.org/officeDocument/2006/relationships/hyperlink" Target="http://odysseydatarecording.com/index.php?route=product/product&amp;product_id=50"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852EB-7758-4561-8D0A-E3DB09683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5225</Words>
  <Characters>29785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34941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cp:keywords/>
  <cp:lastModifiedBy>Hannah McSorley</cp:lastModifiedBy>
  <cp:revision>2</cp:revision>
  <cp:lastPrinted>2019-11-12T14:12:00Z</cp:lastPrinted>
  <dcterms:created xsi:type="dcterms:W3CDTF">2020-02-10T06:54:00Z</dcterms:created>
  <dcterms:modified xsi:type="dcterms:W3CDTF">2020-02-10T06:54:00Z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2019-11-11</vt:lpwstr>
  </property>
  <property fmtid="{D5CDD505-2E9C-101B-9397-08002B2CF9AE}" pid="4" name="output">
    <vt:lpwstr/>
  </property>
  <property fmtid="{D5CDD505-2E9C-101B-9397-08002B2CF9AE}" pid="5" name="subtitle">
    <vt:lpwstr>DRAFT – NSERC forWater Pacific Maritime Masters Thesis Project</vt:lpwstr>
  </property>
</Properties>
</file>